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9E4588" w14:textId="1F820173" w:rsidR="0053243C" w:rsidRDefault="0053243C"/>
    <w:p w14:paraId="699E4589" w14:textId="77777777" w:rsidR="0053243C" w:rsidRDefault="0053243C"/>
    <w:p w14:paraId="699E458A" w14:textId="77777777" w:rsidR="0053243C" w:rsidRDefault="0053243C"/>
    <w:p w14:paraId="699E458B" w14:textId="77777777" w:rsidR="0053243C" w:rsidRDefault="0053243C"/>
    <w:p w14:paraId="699E458C" w14:textId="77777777" w:rsidR="0053243C" w:rsidRDefault="00000000">
      <w:ins w:id="0" w:author="Unknown Author" w:date="2022-05-27T12:13:00Z">
        <w:r>
          <w:softHyphen/>
        </w:r>
      </w:ins>
    </w:p>
    <w:p w14:paraId="699E458D" w14:textId="77777777" w:rsidR="0053243C" w:rsidRDefault="0053243C"/>
    <w:p w14:paraId="699E458E" w14:textId="77777777" w:rsidR="0053243C" w:rsidRDefault="0053243C"/>
    <w:p w14:paraId="699E458F" w14:textId="77777777" w:rsidR="0053243C" w:rsidRDefault="0053243C"/>
    <w:p w14:paraId="699E4590" w14:textId="77777777" w:rsidR="0053243C" w:rsidRDefault="0053243C"/>
    <w:p w14:paraId="699E4591" w14:textId="77777777" w:rsidR="0053243C" w:rsidRDefault="0053243C"/>
    <w:p w14:paraId="699E4592" w14:textId="77777777" w:rsidR="0053243C" w:rsidRDefault="0053243C"/>
    <w:p w14:paraId="699E4593" w14:textId="77777777" w:rsidR="0053243C" w:rsidRDefault="0053243C"/>
    <w:p w14:paraId="699E4594" w14:textId="77777777" w:rsidR="0053243C" w:rsidRDefault="0053243C"/>
    <w:p w14:paraId="699E4595" w14:textId="77777777" w:rsidR="0053243C" w:rsidRDefault="0053243C"/>
    <w:p w14:paraId="699E4596" w14:textId="77777777" w:rsidR="0053243C" w:rsidRDefault="0053243C"/>
    <w:p w14:paraId="699E4597" w14:textId="77777777" w:rsidR="0053243C" w:rsidRDefault="0053243C"/>
    <w:p w14:paraId="699E4598" w14:textId="77777777" w:rsidR="0053243C" w:rsidRDefault="0053243C"/>
    <w:p w14:paraId="699E4599" w14:textId="77777777" w:rsidR="0053243C" w:rsidRDefault="0053243C"/>
    <w:p w14:paraId="699E459A" w14:textId="77777777" w:rsidR="0053243C" w:rsidRDefault="00000000">
      <w:ins w:id="1" w:author="Unknown Author" w:date="2022-05-27T12:13:00Z">
        <w:r>
          <w:t>==================</w:t>
        </w:r>
      </w:ins>
    </w:p>
    <w:p w14:paraId="699E459B" w14:textId="77777777" w:rsidR="0053243C" w:rsidRDefault="0053243C"/>
    <w:p w14:paraId="699E459C" w14:textId="77777777" w:rsidR="0053243C" w:rsidRDefault="00000000">
      <w:pPr>
        <w:rPr>
          <w:ins w:id="2" w:author="Unknown Author" w:date="2022-05-27T12:13:00Z"/>
        </w:rPr>
      </w:pPr>
      <w:ins w:id="3" w:author="Unknown Author" w:date="2022-05-27T12:13:00Z">
        <w:r>
          <w:t>sudo touch /opt/Dentread_V2</w:t>
        </w:r>
      </w:ins>
    </w:p>
    <w:p w14:paraId="699E459D" w14:textId="77777777" w:rsidR="0053243C" w:rsidRDefault="0053243C">
      <w:pPr>
        <w:rPr>
          <w:ins w:id="4" w:author="Unknown Author" w:date="2022-05-27T12:13:00Z"/>
        </w:rPr>
      </w:pPr>
    </w:p>
    <w:p w14:paraId="699E459E" w14:textId="77777777" w:rsidR="0053243C" w:rsidRDefault="00000000">
      <w:pPr>
        <w:rPr>
          <w:ins w:id="5" w:author="Unknown Author" w:date="2022-05-27T12:13:00Z"/>
        </w:rPr>
      </w:pPr>
      <w:ins w:id="6" w:author="Unknown Author" w:date="2022-05-27T12:13:00Z">
        <w:r>
          <w:t xml:space="preserve">echo  "server { </w:t>
        </w:r>
      </w:ins>
    </w:p>
    <w:p w14:paraId="699E459F" w14:textId="77777777" w:rsidR="0053243C" w:rsidRDefault="00000000">
      <w:pPr>
        <w:rPr>
          <w:ins w:id="7" w:author="Unknown Author" w:date="2022-05-27T12:13:00Z"/>
        </w:rPr>
      </w:pPr>
      <w:ins w:id="8" w:author="Unknown Author" w:date="2022-05-27T12:13:00Z">
        <w:r>
          <w:t xml:space="preserve">    listen 80;</w:t>
        </w:r>
      </w:ins>
    </w:p>
    <w:p w14:paraId="699E45A0" w14:textId="77777777" w:rsidR="0053243C" w:rsidRDefault="00000000">
      <w:pPr>
        <w:rPr>
          <w:ins w:id="9" w:author="Unknown Author" w:date="2022-05-27T12:13:00Z"/>
        </w:rPr>
      </w:pPr>
      <w:ins w:id="10" w:author="Unknown Author" w:date="2022-05-27T12:13:00Z">
        <w:r>
          <w:t xml:space="preserve">    server_name *;</w:t>
        </w:r>
      </w:ins>
    </w:p>
    <w:p w14:paraId="699E45A1" w14:textId="77777777" w:rsidR="0053243C" w:rsidRDefault="00000000">
      <w:pPr>
        <w:rPr>
          <w:ins w:id="11" w:author="Unknown Author" w:date="2022-05-27T12:13:00Z"/>
        </w:rPr>
      </w:pPr>
      <w:ins w:id="12" w:author="Unknown Author" w:date="2022-05-27T12:13:00Z">
        <w:r>
          <w:t xml:space="preserve">    client_max_body_size 100M;</w:t>
        </w:r>
      </w:ins>
    </w:p>
    <w:p w14:paraId="699E45A2" w14:textId="77777777" w:rsidR="0053243C" w:rsidRDefault="00000000">
      <w:pPr>
        <w:rPr>
          <w:ins w:id="13" w:author="Unknown Author" w:date="2022-05-27T12:13:00Z"/>
        </w:rPr>
      </w:pPr>
      <w:ins w:id="14" w:author="Unknown Author" w:date="2022-05-27T12:13:00Z">
        <w:r>
          <w:t xml:space="preserve">    location = /favicon.ico { access_log off; log_not_found off; } </w:t>
        </w:r>
      </w:ins>
    </w:p>
    <w:p w14:paraId="699E45A3" w14:textId="77777777" w:rsidR="0053243C" w:rsidRDefault="00000000">
      <w:pPr>
        <w:rPr>
          <w:ins w:id="15" w:author="Unknown Author" w:date="2022-05-27T12:13:00Z"/>
        </w:rPr>
      </w:pPr>
      <w:ins w:id="16" w:author="Unknown Author" w:date="2022-05-27T12:13:00Z">
        <w:r>
          <w:t xml:space="preserve">    location /static/ {</w:t>
        </w:r>
      </w:ins>
    </w:p>
    <w:p w14:paraId="699E45A4" w14:textId="77777777" w:rsidR="0053243C" w:rsidRDefault="00000000">
      <w:pPr>
        <w:rPr>
          <w:ins w:id="17" w:author="Unknown Author" w:date="2022-05-27T12:13:00Z"/>
        </w:rPr>
      </w:pPr>
      <w:ins w:id="18" w:author="Unknown Author" w:date="2022-05-27T12:13:00Z">
        <w:r>
          <w:t xml:space="preserve">        root /opt/dentread/Dentread_V2; </w:t>
        </w:r>
      </w:ins>
    </w:p>
    <w:p w14:paraId="699E45A5" w14:textId="77777777" w:rsidR="0053243C" w:rsidRDefault="00000000">
      <w:pPr>
        <w:rPr>
          <w:ins w:id="19" w:author="Unknown Author" w:date="2022-05-27T12:13:00Z"/>
        </w:rPr>
      </w:pPr>
      <w:ins w:id="20" w:author="Unknown Author" w:date="2022-05-27T12:13:00Z">
        <w:r>
          <w:t xml:space="preserve">    }</w:t>
        </w:r>
      </w:ins>
    </w:p>
    <w:p w14:paraId="699E45A6" w14:textId="77777777" w:rsidR="0053243C" w:rsidRDefault="0053243C">
      <w:pPr>
        <w:rPr>
          <w:ins w:id="21" w:author="Unknown Author" w:date="2022-05-27T12:13:00Z"/>
        </w:rPr>
      </w:pPr>
    </w:p>
    <w:p w14:paraId="699E45A7" w14:textId="77777777" w:rsidR="0053243C" w:rsidRDefault="00000000">
      <w:pPr>
        <w:rPr>
          <w:ins w:id="22" w:author="Unknown Author" w:date="2022-05-27T12:13:00Z"/>
        </w:rPr>
      </w:pPr>
      <w:ins w:id="23" w:author="Unknown Author" w:date="2022-05-27T12:13:00Z">
        <w:r>
          <w:t xml:space="preserve">    location / {</w:t>
        </w:r>
      </w:ins>
    </w:p>
    <w:p w14:paraId="699E45A8" w14:textId="77777777" w:rsidR="0053243C" w:rsidRDefault="00000000">
      <w:pPr>
        <w:rPr>
          <w:ins w:id="24" w:author="Unknown Author" w:date="2022-05-27T12:13:00Z"/>
        </w:rPr>
      </w:pPr>
      <w:ins w:id="25" w:author="Unknown Author" w:date="2022-05-27T12:13:00Z">
        <w:r>
          <w:t xml:space="preserve">        include proxy_params;</w:t>
        </w:r>
      </w:ins>
    </w:p>
    <w:p w14:paraId="699E45A9" w14:textId="77777777" w:rsidR="0053243C" w:rsidRDefault="00000000">
      <w:pPr>
        <w:rPr>
          <w:ins w:id="26" w:author="Unknown Author" w:date="2022-05-27T12:13:00Z"/>
        </w:rPr>
      </w:pPr>
      <w:ins w:id="27" w:author="Unknown Author" w:date="2022-05-27T12:13:00Z">
        <w:r>
          <w:t xml:space="preserve">        proxy_pass http://unix:/run/gunicorn.sock;</w:t>
        </w:r>
      </w:ins>
    </w:p>
    <w:p w14:paraId="699E45AA" w14:textId="77777777" w:rsidR="0053243C" w:rsidRDefault="00000000">
      <w:pPr>
        <w:rPr>
          <w:ins w:id="28" w:author="Unknown Author" w:date="2022-05-27T12:13:00Z"/>
        </w:rPr>
      </w:pPr>
      <w:ins w:id="29" w:author="Unknown Author" w:date="2022-05-27T12:13:00Z">
        <w:r>
          <w:t xml:space="preserve">    }</w:t>
        </w:r>
      </w:ins>
    </w:p>
    <w:p w14:paraId="699E45AB" w14:textId="77777777" w:rsidR="0053243C" w:rsidRDefault="00000000">
      <w:pPr>
        <w:rPr>
          <w:ins w:id="30" w:author="Unknown Author" w:date="2022-05-27T12:13:00Z"/>
        </w:rPr>
      </w:pPr>
      <w:ins w:id="31" w:author="Unknown Author" w:date="2022-05-27T12:13:00Z">
        <w:r>
          <w:t>}</w:t>
        </w:r>
      </w:ins>
    </w:p>
    <w:p w14:paraId="699E45AC" w14:textId="77777777" w:rsidR="0053243C" w:rsidRDefault="00000000">
      <w:pPr>
        <w:rPr>
          <w:ins w:id="32" w:author="Unknown Author" w:date="2022-05-27T12:13:00Z"/>
        </w:rPr>
      </w:pPr>
      <w:ins w:id="33" w:author="Unknown Author" w:date="2022-05-27T12:13:00Z">
        <w:r>
          <w:t xml:space="preserve">" &gt;&gt; /opt/Dentread_V2 </w:t>
        </w:r>
      </w:ins>
    </w:p>
    <w:p w14:paraId="699E45AD" w14:textId="77777777" w:rsidR="0053243C" w:rsidRDefault="0053243C"/>
    <w:p w14:paraId="699E45AE" w14:textId="77777777" w:rsidR="0053243C" w:rsidRDefault="0053243C"/>
    <w:p w14:paraId="699E45AF" w14:textId="77777777" w:rsidR="0053243C" w:rsidRDefault="0053243C"/>
    <w:p w14:paraId="699E45B0" w14:textId="77777777" w:rsidR="0053243C" w:rsidRDefault="00000000">
      <w:ins w:id="34" w:author="Unknown Author" w:date="2022-05-27T12:13:00Z">
        <w:r>
          <w:t>====================</w:t>
        </w:r>
      </w:ins>
    </w:p>
    <w:p w14:paraId="699E45B1" w14:textId="77777777" w:rsidR="0053243C" w:rsidRDefault="0053243C"/>
    <w:p w14:paraId="699E45B2" w14:textId="77777777" w:rsidR="0053243C" w:rsidRDefault="0053243C"/>
    <w:p w14:paraId="699E45B3" w14:textId="77777777" w:rsidR="0053243C" w:rsidRDefault="00000000">
      <w:ins w:id="35" w:author="Unknown Author" w:date="2022-12-08T11:57:00Z">
        <w:r>
          <w:t>Hi Team,</w:t>
        </w:r>
      </w:ins>
    </w:p>
    <w:p w14:paraId="699E45B4" w14:textId="77777777" w:rsidR="0053243C" w:rsidRDefault="0053243C"/>
    <w:p w14:paraId="699E45B5" w14:textId="77777777" w:rsidR="0053243C" w:rsidRDefault="00000000">
      <w:ins w:id="36" w:author="Unknown Author" w:date="2022-12-08T11:57:00Z">
        <w:r>
          <w:t>Please find the documents attached in this email regarding server software installation on the following topics :</w:t>
        </w:r>
      </w:ins>
    </w:p>
    <w:p w14:paraId="699E45B6" w14:textId="77777777" w:rsidR="0053243C" w:rsidRDefault="0053243C"/>
    <w:p w14:paraId="699E45B7" w14:textId="77777777" w:rsidR="0053243C" w:rsidRDefault="00000000">
      <w:ins w:id="37" w:author="Unknown Author" w:date="2022-12-08T11:57:00Z">
        <w:r>
          <w:t>1. Curl Installation in windows</w:t>
        </w:r>
        <w:r>
          <w:br/>
          <w:t>2. SAMHS manual for a client</w:t>
        </w:r>
        <w:r>
          <w:br/>
          <w:t>3. V1 instance build update process</w:t>
        </w:r>
        <w:r>
          <w:br/>
          <w:t>4. Moodle installation process</w:t>
        </w:r>
        <w:r>
          <w:br/>
          <w:t>5. Limesurvey installation process</w:t>
        </w:r>
        <w:r>
          <w:br/>
          <w:t>6. NSC jar installation and deployment process</w:t>
        </w:r>
        <w:r>
          <w:br/>
          <w:t>7. Koha installation process</w:t>
        </w:r>
        <w:r>
          <w:br/>
          <w:t>8. Toonimo script configuration</w:t>
        </w:r>
        <w:r>
          <w:br/>
          <w:t>9. PHP 7 installation on windows</w:t>
        </w:r>
        <w:r>
          <w:br/>
          <w:t>10. Academia installation on windows server</w:t>
        </w:r>
        <w:r>
          <w:br/>
          <w:t>11. Au live data backup script configuration</w:t>
        </w:r>
        <w:r>
          <w:br/>
          <w:t xml:space="preserve">12. Msteams integration on windows and ubuntu </w:t>
        </w:r>
        <w:r>
          <w:br/>
          <w:t>13. Spring microservice deployment</w:t>
        </w:r>
        <w:r>
          <w:br/>
          <w:t>14. Login page HTML changes for google sso integration</w:t>
        </w:r>
      </w:ins>
    </w:p>
    <w:p w14:paraId="699E45B8" w14:textId="77777777" w:rsidR="0053243C" w:rsidRDefault="00000000">
      <w:ins w:id="38" w:author="Unknown Author" w:date="2022-12-08T11:57:00Z">
        <w:r>
          <w:t>15. ADFS integration with academia</w:t>
        </w:r>
      </w:ins>
    </w:p>
    <w:p w14:paraId="699E45B9" w14:textId="77777777" w:rsidR="0053243C" w:rsidRDefault="00000000">
      <w:ins w:id="39" w:author="Unknown Author" w:date="2022-12-08T11:57:00Z">
        <w:r>
          <w:t>16. Azure integration with academia</w:t>
        </w:r>
      </w:ins>
    </w:p>
    <w:p w14:paraId="699E45BA" w14:textId="77777777" w:rsidR="0053243C" w:rsidRDefault="0053243C"/>
    <w:p w14:paraId="699E45BB" w14:textId="77777777" w:rsidR="0053243C" w:rsidRDefault="0053243C"/>
    <w:p w14:paraId="699E45BC" w14:textId="77777777" w:rsidR="0053243C" w:rsidRDefault="0053243C"/>
    <w:p w14:paraId="699E45BD" w14:textId="77777777" w:rsidR="0053243C" w:rsidRDefault="0053243C"/>
    <w:p w14:paraId="699E45BE" w14:textId="77777777" w:rsidR="0053243C" w:rsidRDefault="0053243C"/>
    <w:p w14:paraId="699E45BF" w14:textId="77777777" w:rsidR="0053243C" w:rsidRDefault="0053243C"/>
    <w:p w14:paraId="699E45C0" w14:textId="77777777" w:rsidR="0053243C" w:rsidRDefault="0053243C"/>
    <w:p w14:paraId="699E45C1" w14:textId="77777777" w:rsidR="0053243C" w:rsidRDefault="0053243C"/>
    <w:p w14:paraId="699E45C2" w14:textId="77777777" w:rsidR="0053243C" w:rsidRDefault="0053243C"/>
    <w:p w14:paraId="699E45C3" w14:textId="77777777" w:rsidR="0053243C" w:rsidRDefault="0053243C"/>
    <w:p w14:paraId="699E45C4" w14:textId="77777777" w:rsidR="0053243C" w:rsidRDefault="0053243C"/>
    <w:p w14:paraId="699E45C5" w14:textId="77777777" w:rsidR="0053243C" w:rsidRDefault="0053243C"/>
    <w:p w14:paraId="699E45C6" w14:textId="77777777" w:rsidR="0053243C" w:rsidRDefault="00000000">
      <w:ins w:id="40" w:author="Unknown Author" w:date="2022-05-27T12:13:00Z">
        <w:r>
          <w:t>mysql -u ss_root -p sommet_demo &lt; all_city_table_data.sql</w:t>
        </w:r>
      </w:ins>
    </w:p>
    <w:p w14:paraId="699E45C7" w14:textId="77777777" w:rsidR="0053243C" w:rsidRDefault="0053243C"/>
    <w:p w14:paraId="699E45C8" w14:textId="77777777" w:rsidR="0053243C" w:rsidRDefault="00000000">
      <w:ins w:id="41" w:author="Unknown Author" w:date="2022-05-27T12:13:00Z">
        <w:r>
          <w:t>command to create user for 1 Day password expiration.</w:t>
        </w:r>
      </w:ins>
    </w:p>
    <w:p w14:paraId="699E45C9" w14:textId="77777777" w:rsidR="0053243C" w:rsidRDefault="0053243C"/>
    <w:p w14:paraId="699E45CA" w14:textId="77777777" w:rsidR="0053243C" w:rsidRDefault="00000000">
      <w:ins w:id="42" w:author="Unknown Author" w:date="2022-11-14T13:16:00Z">
        <w:r>
          <w:t>               Query to create a user for 1 Day password expiration.</w:t>
        </w:r>
      </w:ins>
    </w:p>
    <w:p w14:paraId="699E45CB" w14:textId="77777777" w:rsidR="0053243C" w:rsidRDefault="0053243C"/>
    <w:p w14:paraId="699E45CC" w14:textId="77777777" w:rsidR="0053243C" w:rsidRDefault="00000000">
      <w:ins w:id="43" w:author="Unknown Author" w:date="2022-11-14T13:16:00Z">
        <w:r>
          <w:t>CREATE USER 'test'@'%' identified by 's3r0s0ft';                            </w:t>
        </w:r>
        <w:r>
          <w:br/>
          <w:t>ALTER USER 'test'@'%' PASSWORD EXPIRE INTERVAL 1 DAY;</w:t>
        </w:r>
      </w:ins>
    </w:p>
    <w:p w14:paraId="699E45CD" w14:textId="77777777" w:rsidR="0053243C" w:rsidRDefault="00000000">
      <w:ins w:id="44" w:author="Unknown Author" w:date="2022-11-14T13:16:00Z">
        <w:r>
          <w:lastRenderedPageBreak/>
          <w:t>select user, host, password_lifetime from mysql.user where user like 'test';</w:t>
        </w:r>
      </w:ins>
    </w:p>
    <w:p w14:paraId="699E45CE" w14:textId="77777777" w:rsidR="0053243C" w:rsidRDefault="00000000">
      <w:ins w:id="45" w:author="Unknown Author" w:date="2022-11-14T13:16:00Z">
        <w:r>
          <w:t>select user from mysql.user;                                                           ====&gt;&gt;&gt;&gt; to check the user</w:t>
        </w:r>
      </w:ins>
    </w:p>
    <w:p w14:paraId="699E45CF" w14:textId="77777777" w:rsidR="0053243C" w:rsidRDefault="00000000">
      <w:ins w:id="46" w:author="Unknown Author" w:date="2022-11-14T13:16:00Z">
        <w:r>
          <w:t>ALTER USER `test`@`%` IDENTIFIED BY 'qwerty';                       ======&gt;&gt;&gt;&gt;&gt; to re-assign new password for existing user</w:t>
        </w:r>
      </w:ins>
    </w:p>
    <w:p w14:paraId="699E45D0" w14:textId="77777777" w:rsidR="0053243C" w:rsidRDefault="00000000">
      <w:ins w:id="47" w:author="Unknown Author" w:date="2022-11-14T13:16:00Z">
        <w:r>
          <w:t>ALTER USER 'test'@'%' PASSWORD EXPIRE INTERVAL 1 DAY;  ==&gt;&gt;&gt;&gt;&gt; again run this command for 1 day password expiry</w:t>
        </w:r>
      </w:ins>
    </w:p>
    <w:p w14:paraId="699E45D1" w14:textId="77777777" w:rsidR="0053243C" w:rsidRDefault="0053243C"/>
    <w:p w14:paraId="699E45D2" w14:textId="77777777" w:rsidR="0053243C" w:rsidRDefault="0053243C"/>
    <w:p w14:paraId="699E45D3" w14:textId="77777777" w:rsidR="0053243C" w:rsidRDefault="0053243C"/>
    <w:p w14:paraId="699E45D4" w14:textId="77777777" w:rsidR="0053243C" w:rsidRDefault="0053243C"/>
    <w:p w14:paraId="699E45D5" w14:textId="77777777" w:rsidR="0053243C" w:rsidRDefault="0053243C"/>
    <w:p w14:paraId="699E45D6" w14:textId="77777777" w:rsidR="0053243C" w:rsidRDefault="0053243C"/>
    <w:p w14:paraId="699E45D7" w14:textId="77777777" w:rsidR="0053243C" w:rsidRDefault="0053243C"/>
    <w:p w14:paraId="699E45D8" w14:textId="77777777" w:rsidR="0053243C" w:rsidRDefault="0053243C"/>
    <w:p w14:paraId="699E45D9" w14:textId="77777777" w:rsidR="0053243C" w:rsidRDefault="00000000">
      <w:ins w:id="48" w:author="Unknown Author" w:date="2022-05-27T12:13:00Z">
        <w:r>
          <w:t>==== break jenkins passwd ====</w:t>
        </w:r>
      </w:ins>
    </w:p>
    <w:p w14:paraId="699E45DA" w14:textId="77777777" w:rsidR="0053243C" w:rsidRDefault="0053243C"/>
    <w:p w14:paraId="699E45DB" w14:textId="77777777" w:rsidR="0053243C" w:rsidRDefault="00000000">
      <w:r>
        <w:fldChar w:fldCharType="begin"/>
      </w:r>
      <w:r>
        <w:instrText>HYPERLINK "https://www.serverlab.ca/tutorials/linux/administration-linux/how-to-reset-jenkins-admin-users-password/" \h</w:instrText>
      </w:r>
      <w:r>
        <w:fldChar w:fldCharType="separate"/>
      </w:r>
      <w:ins w:id="49" w:author="Unknown Author" w:date="2022-05-27T12:13:00Z">
        <w:r>
          <w:rPr>
            <w:rStyle w:val="Hyperlink"/>
          </w:rPr>
          <w:t>https://www.serverlab.ca/tutorials/linux/administration-linux/how-to-reset-jenkins-admin-users-password/</w:t>
        </w:r>
      </w:ins>
      <w:r>
        <w:rPr>
          <w:rStyle w:val="Hyperlink"/>
        </w:rPr>
        <w:fldChar w:fldCharType="end"/>
      </w:r>
    </w:p>
    <w:p w14:paraId="699E45DC" w14:textId="77777777" w:rsidR="0053243C" w:rsidRDefault="0053243C"/>
    <w:p w14:paraId="699E45DD" w14:textId="77777777" w:rsidR="0053243C" w:rsidRDefault="0053243C"/>
    <w:p w14:paraId="699E45DE" w14:textId="77777777" w:rsidR="0053243C" w:rsidRDefault="00000000">
      <w:pPr>
        <w:pStyle w:val="PreformattedText"/>
      </w:pPr>
      <w:ins w:id="50" w:author="Unknown Author" w:date="2022-05-27T12:13:00Z">
        <w:r>
          <w:rPr>
            <w:rStyle w:val="SourceText"/>
            <w:rFonts w:ascii="Monaco;Consolas;andale mono;dej" w:hAnsi="Monaco;Consolas;andale mono;dej"/>
            <w:color w:val="333333"/>
          </w:rPr>
          <w:t>sudo vi /var/lib/jenkins/config.xml</w:t>
        </w:r>
      </w:ins>
    </w:p>
    <w:p w14:paraId="699E45DF" w14:textId="77777777" w:rsidR="0053243C" w:rsidRDefault="0053243C">
      <w:pPr>
        <w:pStyle w:val="PreformattedText"/>
        <w:rPr>
          <w:ins w:id="51" w:author="Unknown Author" w:date="2022-05-27T12:13:00Z"/>
          <w:rStyle w:val="SourceText"/>
          <w:rFonts w:ascii="Monaco;Consolas;andale mono;dej" w:hAnsi="Monaco;Consolas;andale mono;dej"/>
          <w:color w:val="333333"/>
        </w:rPr>
      </w:pPr>
    </w:p>
    <w:p w14:paraId="699E45E0" w14:textId="77777777" w:rsidR="0053243C" w:rsidRDefault="00000000">
      <w:pPr>
        <w:pStyle w:val="PreformattedText"/>
      </w:pPr>
      <w:ins w:id="52" w:author="Unknown Author" w:date="2022-10-13T10:29:00Z">
        <w:r>
          <w:rPr>
            <w:rStyle w:val="SourceText"/>
            <w:rFonts w:ascii="Monaco;Consolas;andale mono;dej" w:hAnsi="Monaco;Consolas;andale mono;dej"/>
            <w:color w:val="333333"/>
          </w:rPr>
          <w:t>&lt;useSecurity&gt;</w:t>
        </w:r>
        <w:r>
          <w:rPr>
            <w:rStyle w:val="SourceText"/>
            <w:rFonts w:ascii="Monaco;Consolas;andale mono;dej" w:hAnsi="Monaco;Consolas;andale mono;dej"/>
            <w:b/>
            <w:bCs/>
            <w:color w:val="333333"/>
          </w:rPr>
          <w:t>true</w:t>
        </w:r>
        <w:r>
          <w:rPr>
            <w:rStyle w:val="SourceText"/>
            <w:rFonts w:ascii="Monaco;Consolas;andale mono;dej" w:hAnsi="Monaco;Consolas;andale mono;dej"/>
            <w:color w:val="333333"/>
          </w:rPr>
          <w:t xml:space="preserve">&lt;/useSecurity&gt;   :::::: true replce --- false </w:t>
        </w:r>
        <w:r>
          <w:rPr>
            <w:rStyle w:val="SourceText"/>
            <w:rFonts w:ascii="Monaco;Consolas;andale mono;dej" w:hAnsi="Monaco;Consolas;andale mono;dej"/>
            <w:color w:val="333333"/>
            <w:sz w:val="16"/>
            <w:szCs w:val="16"/>
          </w:rPr>
          <w:t>(</w:t>
        </w:r>
      </w:ins>
      <w:ins w:id="53" w:author="Unknown Author" w:date="2022-10-13T10:30:00Z">
        <w:r>
          <w:rPr>
            <w:rStyle w:val="SourceText"/>
            <w:rFonts w:ascii="Monaco;Consolas;andale mono;dej" w:hAnsi="Monaco;Consolas;andale mono;dej"/>
            <w:color w:val="333333"/>
            <w:sz w:val="16"/>
            <w:szCs w:val="16"/>
          </w:rPr>
          <w:t>&lt;useSecurity&gt;false&lt;/useSecurity&gt;</w:t>
        </w:r>
      </w:ins>
    </w:p>
    <w:p w14:paraId="699E45E1" w14:textId="77777777" w:rsidR="0053243C" w:rsidRDefault="00000000">
      <w:pPr>
        <w:pStyle w:val="PreformattedText"/>
      </w:pPr>
      <w:ins w:id="54" w:author="Unknown Author" w:date="2022-10-13T10:29:00Z">
        <w:r>
          <w:rPr>
            <w:rStyle w:val="SourceText"/>
            <w:rFonts w:ascii="Monaco;Consolas;andale mono;dej" w:hAnsi="Monaco;Consolas;andale mono;dej"/>
            <w:color w:val="333333"/>
            <w:sz w:val="16"/>
            <w:szCs w:val="16"/>
          </w:rPr>
          <w:t>)</w:t>
        </w:r>
      </w:ins>
    </w:p>
    <w:p w14:paraId="699E45E2" w14:textId="77777777" w:rsidR="0053243C" w:rsidRDefault="0053243C"/>
    <w:p w14:paraId="699E45E3" w14:textId="77777777" w:rsidR="0053243C" w:rsidRDefault="0053243C">
      <w:pPr>
        <w:pStyle w:val="PreformattedText"/>
        <w:rPr>
          <w:ins w:id="55" w:author="Unknown Author" w:date="2022-10-13T10:28:00Z"/>
          <w:rStyle w:val="SourceText"/>
          <w:rFonts w:ascii="Monaco;Consolas;andale mono;dej" w:hAnsi="Monaco;Consolas;andale mono;dej"/>
          <w:color w:val="333333"/>
        </w:rPr>
      </w:pPr>
    </w:p>
    <w:p w14:paraId="699E45E4" w14:textId="77777777" w:rsidR="0053243C" w:rsidRDefault="0053243C"/>
    <w:p w14:paraId="699E45E5" w14:textId="77777777" w:rsidR="0053243C" w:rsidRDefault="0053243C"/>
    <w:p w14:paraId="699E45E6" w14:textId="77777777" w:rsidR="0053243C" w:rsidRDefault="0053243C"/>
    <w:p w14:paraId="699E45E7" w14:textId="77777777" w:rsidR="0053243C" w:rsidRDefault="00000000">
      <w:ins w:id="56" w:author="Unknown Author" w:date="2022-05-27T12:13:00Z">
        <w:r>
          <w:t>===================</w:t>
        </w:r>
      </w:ins>
    </w:p>
    <w:p w14:paraId="699E45E8" w14:textId="77777777" w:rsidR="0053243C" w:rsidRDefault="0053243C"/>
    <w:p w14:paraId="699E45E9" w14:textId="77777777" w:rsidR="0053243C" w:rsidRDefault="00000000">
      <w:ins w:id="57" w:author="Unknown Author" w:date="2022-05-27T12:13:00Z">
        <w:r>
          <w:t>firefox auto-refresh block</w:t>
        </w:r>
      </w:ins>
    </w:p>
    <w:p w14:paraId="699E45EA" w14:textId="77777777" w:rsidR="0053243C" w:rsidRDefault="0053243C"/>
    <w:p w14:paraId="699E45EB" w14:textId="77777777" w:rsidR="0053243C" w:rsidRDefault="00000000">
      <w:ins w:id="58" w:author="Unknown Author" w:date="2022-05-27T12:13:00Z">
        <w:r>
          <w:t>about:config</w:t>
        </w:r>
      </w:ins>
    </w:p>
    <w:p w14:paraId="699E45EC" w14:textId="77777777" w:rsidR="0053243C" w:rsidRDefault="0053243C"/>
    <w:p w14:paraId="699E45ED" w14:textId="77777777" w:rsidR="0053243C" w:rsidRDefault="00000000">
      <w:ins w:id="59" w:author="Unknown Author" w:date="2022-05-27T12:13:00Z">
        <w:r>
          <w:t>accessibility.blockautorefresh</w:t>
        </w:r>
      </w:ins>
    </w:p>
    <w:p w14:paraId="699E45EE" w14:textId="77777777" w:rsidR="0053243C" w:rsidRDefault="0053243C"/>
    <w:p w14:paraId="699E45EF" w14:textId="77777777" w:rsidR="0053243C" w:rsidRDefault="00000000">
      <w:ins w:id="60" w:author="Unknown Author" w:date="2022-05-27T12:13:00Z">
        <w:r>
          <w:t>======================================</w:t>
        </w:r>
      </w:ins>
    </w:p>
    <w:p w14:paraId="699E45F0" w14:textId="77777777" w:rsidR="0053243C" w:rsidRDefault="00000000">
      <w:ins w:id="61" w:author="Unknown Author" w:date="2022-09-28T13:24:00Z">
        <w:r>
          <w:rPr>
            <w:b/>
          </w:rPr>
          <w:t>----To check size of database in GB ------</w:t>
        </w:r>
        <w:r>
          <w:br/>
        </w:r>
        <w:r>
          <w:rPr>
            <w:sz w:val="18"/>
          </w:rPr>
          <w:t>SELECT TABLE_SCHEMA AS `Database`,  ROUND(SUM(DATA_LENGTH + INDEX_LENGTH) / 1024 / 1024 / 1024, 2) AS `Size (GB)`  FROM information_schema.TABLES WHERE TABLE_SCHEMA="</w:t>
        </w:r>
        <w:r>
          <w:rPr>
            <w:b/>
            <w:sz w:val="18"/>
          </w:rPr>
          <w:t>db_name</w:t>
        </w:r>
        <w:r>
          <w:rPr>
            <w:sz w:val="18"/>
          </w:rPr>
          <w:t>";</w:t>
        </w:r>
        <w:r>
          <w:br/>
        </w:r>
        <w:r>
          <w:br/>
        </w:r>
        <w:r>
          <w:rPr>
            <w:color w:val="111111"/>
          </w:rPr>
          <w:t>----To check size of database in MB ------</w:t>
        </w:r>
      </w:ins>
    </w:p>
    <w:p w14:paraId="699E45F1" w14:textId="77777777" w:rsidR="0053243C" w:rsidRDefault="00000000">
      <w:ins w:id="62" w:author="Unknown Author" w:date="2022-09-28T13:24:00Z">
        <w:r>
          <w:rPr>
            <w:color w:val="111111"/>
          </w:rPr>
          <w:lastRenderedPageBreak/>
          <w:br/>
        </w:r>
        <w:r>
          <w:rPr>
            <w:color w:val="111111"/>
            <w:sz w:val="18"/>
          </w:rPr>
          <w:t>SELECT TABLE_SCHEMA AS `Database`,  ROUND(SUM(DATA_LENGTH + INDEX_LENGTH) / 1024 / 1024, 2) AS `Size (MB)`  FROM information_schema.TABLES WHERE TABLE_SCHEMA="db_name";</w:t>
        </w:r>
        <w:r>
          <w:br/>
        </w:r>
        <w:r>
          <w:br/>
        </w:r>
        <w:r>
          <w:br/>
        </w:r>
        <w:r>
          <w:rPr>
            <w:b/>
          </w:rPr>
          <w:t>----To check size of All databases in GB ------</w:t>
        </w:r>
        <w:r>
          <w:br/>
        </w:r>
        <w:r>
          <w:rPr>
            <w:sz w:val="18"/>
          </w:rPr>
          <w:t xml:space="preserve">SELECT table_schema AS "Database Name", </w:t>
        </w:r>
        <w:r>
          <w:rPr>
            <w:sz w:val="18"/>
          </w:rPr>
          <w:br/>
          <w:t xml:space="preserve">ROUND(SUM(data_length + index_length) / 1024 / 1024 / 1024, 2) AS "Size in (GB)" </w:t>
        </w:r>
        <w:r>
          <w:rPr>
            <w:sz w:val="18"/>
          </w:rPr>
          <w:br/>
          <w:t xml:space="preserve">FROM information_schema.TABLES </w:t>
        </w:r>
        <w:r>
          <w:rPr>
            <w:sz w:val="18"/>
          </w:rPr>
          <w:br/>
          <w:t>GROUP BY table_schema; </w:t>
        </w:r>
      </w:ins>
    </w:p>
    <w:p w14:paraId="699E45F2" w14:textId="77777777" w:rsidR="0053243C" w:rsidRDefault="0053243C"/>
    <w:p w14:paraId="699E45F3" w14:textId="77777777" w:rsidR="0053243C" w:rsidRDefault="00000000">
      <w:ins w:id="63" w:author="Unknown Author" w:date="2022-09-28T13:24:00Z">
        <w:r>
          <w:rPr>
            <w:b/>
          </w:rPr>
          <w:t>----To check size of All databases in MB ------</w:t>
        </w:r>
        <w:r>
          <w:br/>
        </w:r>
        <w:r>
          <w:rPr>
            <w:sz w:val="18"/>
          </w:rPr>
          <w:t>SELECT table_schema AS "Database Name",</w:t>
        </w:r>
        <w:r>
          <w:rPr>
            <w:sz w:val="18"/>
          </w:rPr>
          <w:br/>
          <w:t>ROUND(SUM(data_length + index_length) / 1024 / 1024, 2) AS "Size in (MB)"</w:t>
        </w:r>
        <w:r>
          <w:rPr>
            <w:sz w:val="18"/>
          </w:rPr>
          <w:br/>
          <w:t>FROM information_schema.TABLES</w:t>
        </w:r>
        <w:r>
          <w:rPr>
            <w:sz w:val="18"/>
          </w:rPr>
          <w:br/>
          <w:t>GROUP BY table_schema; </w:t>
        </w:r>
      </w:ins>
    </w:p>
    <w:p w14:paraId="699E45F4" w14:textId="77777777" w:rsidR="0053243C" w:rsidRDefault="0053243C">
      <w:pPr>
        <w:rPr>
          <w:ins w:id="64" w:author="Unknown Author" w:date="2022-05-27T12:13:00Z"/>
          <w:sz w:val="18"/>
        </w:rPr>
      </w:pPr>
    </w:p>
    <w:p w14:paraId="699E45F5" w14:textId="77777777" w:rsidR="0053243C" w:rsidRDefault="0053243C"/>
    <w:p w14:paraId="699E45F6" w14:textId="77777777" w:rsidR="0053243C" w:rsidRDefault="0053243C"/>
    <w:p w14:paraId="699E45F7" w14:textId="77777777" w:rsidR="0053243C" w:rsidRDefault="0053243C"/>
    <w:p w14:paraId="699E45F8" w14:textId="77777777" w:rsidR="0053243C" w:rsidRDefault="00000000">
      <w:ins w:id="65" w:author="Unknown Author" w:date="2022-05-27T12:13:00Z">
        <w:r>
          <w:t>====Azure new HDD attach in linux VM === after attached HDD- run below CMD inside linux VM</w:t>
        </w:r>
      </w:ins>
    </w:p>
    <w:p w14:paraId="699E45F9" w14:textId="77777777" w:rsidR="0053243C" w:rsidRDefault="0053243C"/>
    <w:p w14:paraId="699E45FA" w14:textId="77777777" w:rsidR="0053243C" w:rsidRDefault="0053243C"/>
    <w:p w14:paraId="699E45FB" w14:textId="77777777" w:rsidR="0053243C" w:rsidRDefault="00000000">
      <w:ins w:id="66" w:author="Unknown Author" w:date="2022-05-27T12:13:00Z">
        <w:r>
          <w:t xml:space="preserve">  135  sudo parted /dev/sda</w:t>
        </w:r>
      </w:ins>
    </w:p>
    <w:p w14:paraId="699E45FC" w14:textId="77777777" w:rsidR="0053243C" w:rsidRDefault="00000000">
      <w:ins w:id="67" w:author="Unknown Author" w:date="2022-05-27T12:13:00Z">
        <w:r>
          <w:t xml:space="preserve">  136  sudo parted /dev/sda --script mklabel gpt mkpart xfspart xfs 0% 100%</w:t>
        </w:r>
      </w:ins>
    </w:p>
    <w:p w14:paraId="699E45FD" w14:textId="77777777" w:rsidR="0053243C" w:rsidRDefault="00000000">
      <w:ins w:id="68" w:author="Unknown Author" w:date="2022-05-27T12:13:00Z">
        <w:r>
          <w:t xml:space="preserve">  137  lsblk</w:t>
        </w:r>
      </w:ins>
    </w:p>
    <w:p w14:paraId="699E45FE" w14:textId="77777777" w:rsidR="0053243C" w:rsidRDefault="00000000">
      <w:ins w:id="69" w:author="Unknown Author" w:date="2022-05-27T12:13:00Z">
        <w:r>
          <w:t xml:space="preserve">  138  mkfs.xfs /dev/sda1</w:t>
        </w:r>
      </w:ins>
    </w:p>
    <w:p w14:paraId="699E45FF" w14:textId="77777777" w:rsidR="0053243C" w:rsidRDefault="00000000">
      <w:ins w:id="70" w:author="Unknown Author" w:date="2022-05-27T12:13:00Z">
        <w:r>
          <w:t xml:space="preserve">  139  lsblk</w:t>
        </w:r>
      </w:ins>
    </w:p>
    <w:p w14:paraId="699E4600" w14:textId="77777777" w:rsidR="0053243C" w:rsidRDefault="00000000">
      <w:ins w:id="71" w:author="Unknown Author" w:date="2022-05-27T12:13:00Z">
        <w:r>
          <w:t xml:space="preserve">  140  partprobe /dev/sda1</w:t>
        </w:r>
      </w:ins>
    </w:p>
    <w:p w14:paraId="699E4601" w14:textId="77777777" w:rsidR="0053243C" w:rsidRDefault="00000000">
      <w:ins w:id="72" w:author="Unknown Author" w:date="2022-05-27T12:13:00Z">
        <w:r>
          <w:t xml:space="preserve">  141  lsblk</w:t>
        </w:r>
      </w:ins>
    </w:p>
    <w:p w14:paraId="699E4602" w14:textId="77777777" w:rsidR="0053243C" w:rsidRDefault="00000000">
      <w:ins w:id="73" w:author="Unknown Author" w:date="2022-05-27T12:13:00Z">
        <w:r>
          <w:t xml:space="preserve">  142  sudo mount /dev/sda1 /root/node</w:t>
        </w:r>
      </w:ins>
    </w:p>
    <w:p w14:paraId="699E4603" w14:textId="77777777" w:rsidR="0053243C" w:rsidRDefault="0053243C"/>
    <w:p w14:paraId="699E4604" w14:textId="77777777" w:rsidR="0053243C" w:rsidRDefault="0053243C"/>
    <w:p w14:paraId="699E4605" w14:textId="77777777" w:rsidR="0053243C" w:rsidRDefault="00000000">
      <w:ins w:id="74" w:author="Unknown Author" w:date="2022-05-27T12:13:00Z">
        <w:r>
          <w:t>xfs_growfs /dev/sdc</w:t>
        </w:r>
      </w:ins>
    </w:p>
    <w:p w14:paraId="699E4606" w14:textId="77777777" w:rsidR="0053243C" w:rsidRDefault="0053243C"/>
    <w:p w14:paraId="699E4607" w14:textId="77777777" w:rsidR="0053243C" w:rsidRDefault="00000000">
      <w:ins w:id="75" w:author="Unknown Author" w:date="2022-05-27T12:13:00Z">
        <w:r>
          <w:t>=========</w:t>
        </w:r>
      </w:ins>
    </w:p>
    <w:p w14:paraId="699E4608" w14:textId="77777777" w:rsidR="0053243C" w:rsidRDefault="0053243C"/>
    <w:p w14:paraId="699E4609" w14:textId="77777777" w:rsidR="0053243C" w:rsidRDefault="0053243C"/>
    <w:p w14:paraId="699E460A" w14:textId="77777777" w:rsidR="0053243C" w:rsidRDefault="00000000">
      <w:ins w:id="76" w:author="Unknown Author" w:date="2022-05-27T12:13:00Z">
        <w:r>
          <w:t>talenet</w:t>
        </w:r>
      </w:ins>
    </w:p>
    <w:p w14:paraId="699E460B" w14:textId="77777777" w:rsidR="0053243C" w:rsidRDefault="0053243C"/>
    <w:p w14:paraId="699E460C" w14:textId="77777777" w:rsidR="0053243C" w:rsidRDefault="0053243C"/>
    <w:p w14:paraId="699E460D" w14:textId="77777777" w:rsidR="0053243C" w:rsidRDefault="0053243C"/>
    <w:p w14:paraId="699E460E" w14:textId="77777777" w:rsidR="0053243C" w:rsidRDefault="0053243C"/>
    <w:p w14:paraId="699E460F" w14:textId="77777777" w:rsidR="0053243C" w:rsidRDefault="00000000">
      <w:pPr>
        <w:rPr>
          <w:ins w:id="77" w:author="Unknown Author" w:date="2022-05-27T12:13:00Z"/>
          <w:sz w:val="28"/>
        </w:rPr>
      </w:pPr>
      <w:ins w:id="78" w:author="Unknown Author" w:date="2022-09-13T20:33:00Z">
        <w:r>
          <w:rPr>
            <w:b/>
            <w:sz w:val="28"/>
          </w:rPr>
          <w:t>********************* Kernel Downgrade ************************</w:t>
        </w:r>
        <w:r>
          <w:rPr>
            <w:b/>
            <w:sz w:val="28"/>
          </w:rPr>
          <w:br/>
        </w:r>
        <w:r>
          <w:rPr>
            <w:sz w:val="28"/>
          </w:rPr>
          <w:br/>
        </w:r>
        <w:r>
          <w:rPr>
            <w:sz w:val="28"/>
          </w:rPr>
          <w:lastRenderedPageBreak/>
          <w:br/>
          <w:t>#To Check Current Kernel Version</w:t>
        </w:r>
        <w:r>
          <w:rPr>
            <w:sz w:val="28"/>
          </w:rPr>
          <w:br/>
          <w:t>uname -r</w:t>
        </w:r>
        <w:r>
          <w:rPr>
            <w:sz w:val="28"/>
          </w:rPr>
          <w:br/>
        </w:r>
        <w:r>
          <w:rPr>
            <w:sz w:val="28"/>
          </w:rPr>
          <w:br/>
          <w:t>#To check installed kernel version</w:t>
        </w:r>
        <w:r>
          <w:rPr>
            <w:sz w:val="28"/>
          </w:rPr>
          <w:br/>
          <w:t>find /boot/vml*</w:t>
        </w:r>
        <w:r>
          <w:rPr>
            <w:sz w:val="28"/>
          </w:rPr>
          <w:br/>
        </w:r>
        <w:r>
          <w:rPr>
            <w:sz w:val="28"/>
          </w:rPr>
          <w:br/>
          <w:t>#Install kernel version - 1070</w:t>
        </w:r>
        <w:r>
          <w:rPr>
            <w:sz w:val="28"/>
          </w:rPr>
          <w:br/>
          <w:t xml:space="preserve">sudo apt install linux-image-5.4.0-1070-azure </w:t>
        </w:r>
        <w:r>
          <w:rPr>
            <w:sz w:val="28"/>
          </w:rPr>
          <w:br/>
        </w:r>
        <w:r>
          <w:rPr>
            <w:sz w:val="28"/>
          </w:rPr>
          <w:br/>
          <w:t>find /boot/vml*</w:t>
        </w:r>
        <w:r>
          <w:rPr>
            <w:sz w:val="28"/>
          </w:rPr>
          <w:br/>
        </w:r>
        <w:r>
          <w:rPr>
            <w:sz w:val="28"/>
          </w:rPr>
          <w:br/>
          <w:t>#To Remove kernel version - 1085</w:t>
        </w:r>
        <w:r>
          <w:rPr>
            <w:sz w:val="28"/>
          </w:rPr>
          <w:br/>
          <w:t xml:space="preserve">sudo apt remove linux-image-5.4.0-1085-azure </w:t>
        </w:r>
        <w:r>
          <w:rPr>
            <w:sz w:val="28"/>
          </w:rPr>
          <w:br/>
          <w:t>sudo apt remove linux-image-unsigned-5.4.0-</w:t>
        </w:r>
        <w:r>
          <w:rPr>
            <w:sz w:val="28"/>
          </w:rPr>
          <w:br/>
        </w:r>
        <w:r>
          <w:rPr>
            <w:sz w:val="28"/>
          </w:rPr>
          <w:br/>
          <w:t>#To remove kernel version - 1086</w:t>
        </w:r>
        <w:r>
          <w:rPr>
            <w:sz w:val="28"/>
          </w:rPr>
          <w:br/>
          <w:t xml:space="preserve">sudo apt remove linux-image-5.4.0-1086-azure </w:t>
        </w:r>
        <w:r>
          <w:rPr>
            <w:sz w:val="28"/>
          </w:rPr>
          <w:br/>
          <w:t>sudo apt remove linux-image-unsigned-5.4.0-</w:t>
        </w:r>
        <w:r>
          <w:rPr>
            <w:sz w:val="28"/>
          </w:rPr>
          <w:br/>
        </w:r>
        <w:r>
          <w:rPr>
            <w:sz w:val="28"/>
          </w:rPr>
          <w:br/>
          <w:t>find /boot/vml*</w:t>
        </w:r>
        <w:r>
          <w:rPr>
            <w:sz w:val="28"/>
          </w:rPr>
          <w:br/>
        </w:r>
        <w:r>
          <w:rPr>
            <w:sz w:val="28"/>
          </w:rPr>
          <w:br/>
          <w:t>#To remove module kernel version 1085 &amp; 1086</w:t>
        </w:r>
        <w:r>
          <w:rPr>
            <w:sz w:val="28"/>
          </w:rPr>
          <w:br/>
          <w:t>cd /boot/</w:t>
        </w:r>
        <w:r>
          <w:rPr>
            <w:sz w:val="28"/>
          </w:rPr>
          <w:br/>
          <w:t>sudo rm -rf *-5.4.0-1085-azure</w:t>
        </w:r>
        <w:r>
          <w:rPr>
            <w:sz w:val="28"/>
          </w:rPr>
          <w:br/>
          <w:t>sudo rm -rf *-5.4.0-1086-azure </w:t>
        </w:r>
      </w:ins>
    </w:p>
    <w:p w14:paraId="699E4610" w14:textId="77777777" w:rsidR="0053243C" w:rsidRDefault="0053243C"/>
    <w:p w14:paraId="699E4611" w14:textId="77777777" w:rsidR="0053243C" w:rsidRDefault="0053243C"/>
    <w:p w14:paraId="699E4612" w14:textId="77777777" w:rsidR="0053243C" w:rsidRDefault="0053243C"/>
    <w:p w14:paraId="699E4613" w14:textId="77777777" w:rsidR="0053243C" w:rsidRDefault="0053243C"/>
    <w:p w14:paraId="699E4614" w14:textId="77777777" w:rsidR="0053243C" w:rsidRDefault="0053243C"/>
    <w:p w14:paraId="699E4615" w14:textId="77777777" w:rsidR="0053243C" w:rsidRDefault="0053243C"/>
    <w:p w14:paraId="699E4616" w14:textId="77777777" w:rsidR="0053243C" w:rsidRDefault="0053243C"/>
    <w:p w14:paraId="699E4617" w14:textId="77777777" w:rsidR="0053243C" w:rsidRDefault="0053243C"/>
    <w:p w14:paraId="699E4618" w14:textId="77777777" w:rsidR="0053243C" w:rsidRDefault="0053243C"/>
    <w:p w14:paraId="699E4619" w14:textId="77777777" w:rsidR="0053243C" w:rsidRDefault="0053243C"/>
    <w:p w14:paraId="699E461A" w14:textId="77777777" w:rsidR="0053243C" w:rsidRDefault="0053243C"/>
    <w:p w14:paraId="699E461B" w14:textId="77777777" w:rsidR="0053243C" w:rsidRDefault="0053243C"/>
    <w:p w14:paraId="699E461C" w14:textId="77777777" w:rsidR="0053243C" w:rsidRDefault="0053243C"/>
    <w:p w14:paraId="699E461D" w14:textId="77777777" w:rsidR="0053243C" w:rsidRDefault="0053243C"/>
    <w:p w14:paraId="699E461E" w14:textId="77777777" w:rsidR="0053243C" w:rsidRDefault="0053243C"/>
    <w:p w14:paraId="699E461F" w14:textId="77777777" w:rsidR="0053243C" w:rsidRDefault="0053243C"/>
    <w:p w14:paraId="699E4620" w14:textId="77777777" w:rsidR="0053243C" w:rsidRDefault="0053243C"/>
    <w:p w14:paraId="699E4621" w14:textId="77777777" w:rsidR="0053243C" w:rsidRDefault="0053243C"/>
    <w:p w14:paraId="699E4622" w14:textId="77777777" w:rsidR="0053243C" w:rsidRDefault="0053243C"/>
    <w:p w14:paraId="699E4623" w14:textId="77777777" w:rsidR="0053243C" w:rsidRDefault="0053243C"/>
    <w:p w14:paraId="699E4624" w14:textId="77777777" w:rsidR="0053243C" w:rsidRDefault="0053243C"/>
    <w:p w14:paraId="699E4625" w14:textId="77777777" w:rsidR="0053243C" w:rsidRDefault="0053243C"/>
    <w:p w14:paraId="699E4626" w14:textId="77777777" w:rsidR="0053243C" w:rsidRDefault="0053243C"/>
    <w:p w14:paraId="699E4627" w14:textId="77777777" w:rsidR="0053243C" w:rsidRDefault="0053243C"/>
    <w:p w14:paraId="699E4628" w14:textId="77777777" w:rsidR="0053243C" w:rsidRDefault="0053243C"/>
    <w:p w14:paraId="699E4629" w14:textId="77777777" w:rsidR="0053243C" w:rsidRDefault="0053243C"/>
    <w:p w14:paraId="699E462A" w14:textId="77777777" w:rsidR="0053243C" w:rsidRDefault="00000000">
      <w:ins w:id="79" w:author="Unknown Author" w:date="2022-05-27T12:13:00Z">
        <w:r>
          <w:t>========= Azure- Backup =============</w:t>
        </w:r>
      </w:ins>
    </w:p>
    <w:p w14:paraId="699E462B" w14:textId="77777777" w:rsidR="0053243C" w:rsidRDefault="0053243C"/>
    <w:p w14:paraId="699E462C" w14:textId="77777777" w:rsidR="0053243C" w:rsidRDefault="0053243C"/>
    <w:p w14:paraId="699E462D" w14:textId="77777777" w:rsidR="0053243C" w:rsidRDefault="00000000">
      <w:ins w:id="80" w:author="Unknown Author" w:date="2022-05-27T12:13:00Z">
        <w:r>
          <w:rPr>
            <w:noProof/>
          </w:rPr>
          <w:drawing>
            <wp:anchor distT="0" distB="0" distL="0" distR="0" simplePos="0" relativeHeight="45" behindDoc="0" locked="0" layoutInCell="1" allowOverlap="1" wp14:anchorId="699E522F" wp14:editId="699E5230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6477000" cy="3642995"/>
              <wp:effectExtent l="0" t="0" r="0" b="0"/>
              <wp:wrapSquare wrapText="largest"/>
              <wp:docPr id="1" name="Image4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Image44"/>
                      <pic:cNvPicPr>
                        <a:picLocks noChangeAspect="1" noChangeArrowheads="1"/>
                      </pic:cNvPicPr>
                    </pic:nvPicPr>
                    <pic:blipFill>
                      <a:blip r:embed="rId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7000" cy="36429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ins>
    </w:p>
    <w:p w14:paraId="699E462E" w14:textId="77777777" w:rsidR="0053243C" w:rsidRDefault="0053243C"/>
    <w:p w14:paraId="699E462F" w14:textId="77777777" w:rsidR="0053243C" w:rsidRDefault="0053243C"/>
    <w:p w14:paraId="699E4630" w14:textId="77777777" w:rsidR="0053243C" w:rsidRDefault="0053243C"/>
    <w:p w14:paraId="699E4631" w14:textId="77777777" w:rsidR="0053243C" w:rsidRDefault="0053243C"/>
    <w:p w14:paraId="699E4632" w14:textId="77777777" w:rsidR="0053243C" w:rsidRDefault="00000000">
      <w:ins w:id="81" w:author="Unknown Author" w:date="2022-05-27T12:13:00Z">
        <w:r>
          <w:t>===========</w:t>
        </w:r>
      </w:ins>
    </w:p>
    <w:p w14:paraId="699E4633" w14:textId="77777777" w:rsidR="0053243C" w:rsidRDefault="00000000">
      <w:pPr>
        <w:rPr>
          <w:ins w:id="82" w:author="Unknown Author" w:date="2022-07-14T16:52:00Z"/>
          <w:sz w:val="28"/>
        </w:rPr>
      </w:pPr>
      <w:ins w:id="83" w:author="Unknown Author" w:date="2022-07-14T16:52:00Z">
        <w:r>
          <w:rPr>
            <w:b/>
            <w:sz w:val="28"/>
          </w:rPr>
          <w:t>********************* Kernel Downgrade ************************</w:t>
        </w:r>
        <w:r>
          <w:rPr>
            <w:b/>
            <w:sz w:val="28"/>
          </w:rPr>
          <w:br/>
        </w:r>
        <w:r>
          <w:rPr>
            <w:sz w:val="28"/>
          </w:rPr>
          <w:br/>
        </w:r>
      </w:ins>
      <w:r>
        <w:fldChar w:fldCharType="begin"/>
      </w:r>
      <w:r>
        <w:instrText>HYPERLINK "https://learn.microsoft.com/en-us/azure/site-recovery/azure-to-azure-support-matrix" \h</w:instrText>
      </w:r>
      <w:r>
        <w:fldChar w:fldCharType="separate"/>
      </w:r>
      <w:ins w:id="84" w:author="Unknown Author" w:date="2022-07-14T16:52:00Z">
        <w:r>
          <w:rPr>
            <w:rStyle w:val="Hyperlink"/>
            <w:sz w:val="28"/>
          </w:rPr>
          <w:t>https://learn.microsoft.com/en-us/azure/site-recovery/azure-to-azure-support-matrix</w:t>
        </w:r>
      </w:ins>
      <w:r>
        <w:rPr>
          <w:rStyle w:val="Hyperlink"/>
          <w:sz w:val="28"/>
        </w:rPr>
        <w:fldChar w:fldCharType="end"/>
      </w:r>
    </w:p>
    <w:p w14:paraId="699E4634" w14:textId="77777777" w:rsidR="0053243C" w:rsidRDefault="00000000">
      <w:pPr>
        <w:rPr>
          <w:ins w:id="85" w:author="Unknown Author" w:date="2022-07-14T16:52:00Z"/>
          <w:sz w:val="28"/>
        </w:rPr>
      </w:pPr>
      <w:ins w:id="86" w:author="Unknown Author" w:date="2022-07-14T16:52:00Z">
        <w:r>
          <w:rPr>
            <w:sz w:val="28"/>
          </w:rPr>
          <w:br/>
          <w:t>#To Check Current Kernel Version</w:t>
        </w:r>
        <w:r>
          <w:rPr>
            <w:sz w:val="28"/>
          </w:rPr>
          <w:br/>
          <w:t>uname -r</w:t>
        </w:r>
        <w:r>
          <w:rPr>
            <w:sz w:val="28"/>
          </w:rPr>
          <w:br/>
        </w:r>
        <w:r>
          <w:rPr>
            <w:sz w:val="28"/>
          </w:rPr>
          <w:br/>
          <w:t>#To check installed kernel version</w:t>
        </w:r>
        <w:r>
          <w:rPr>
            <w:sz w:val="28"/>
          </w:rPr>
          <w:br/>
        </w:r>
        <w:r>
          <w:rPr>
            <w:sz w:val="28"/>
          </w:rPr>
          <w:lastRenderedPageBreak/>
          <w:t>find /boot/vml*</w:t>
        </w:r>
        <w:r>
          <w:rPr>
            <w:sz w:val="28"/>
          </w:rPr>
          <w:br/>
        </w:r>
        <w:r>
          <w:rPr>
            <w:sz w:val="28"/>
          </w:rPr>
          <w:br/>
          <w:t>#Install kernel version - 1070</w:t>
        </w:r>
        <w:r>
          <w:rPr>
            <w:sz w:val="28"/>
          </w:rPr>
          <w:br/>
          <w:t xml:space="preserve">sudo apt install linux-image-5.4.0-1070-azure </w:t>
        </w:r>
        <w:r>
          <w:rPr>
            <w:sz w:val="28"/>
          </w:rPr>
          <w:br/>
        </w:r>
        <w:r>
          <w:rPr>
            <w:sz w:val="28"/>
          </w:rPr>
          <w:br/>
          <w:t>find /boot/vml*</w:t>
        </w:r>
        <w:r>
          <w:rPr>
            <w:sz w:val="28"/>
          </w:rPr>
          <w:br/>
        </w:r>
        <w:r>
          <w:rPr>
            <w:sz w:val="28"/>
          </w:rPr>
          <w:br/>
          <w:t>#To Remove kernel version - 1085</w:t>
        </w:r>
        <w:r>
          <w:rPr>
            <w:sz w:val="28"/>
          </w:rPr>
          <w:br/>
          <w:t xml:space="preserve">sudo apt remove linux-image-5.4.0-1085-azure </w:t>
        </w:r>
        <w:r>
          <w:rPr>
            <w:sz w:val="28"/>
          </w:rPr>
          <w:br/>
          <w:t>sudo apt remove linux-image-unsigned-5.4.0-</w:t>
        </w:r>
        <w:r>
          <w:rPr>
            <w:sz w:val="28"/>
          </w:rPr>
          <w:br/>
        </w:r>
        <w:r>
          <w:rPr>
            <w:sz w:val="28"/>
          </w:rPr>
          <w:br/>
          <w:t>#To remove kernel version - 1086</w:t>
        </w:r>
        <w:r>
          <w:rPr>
            <w:sz w:val="28"/>
          </w:rPr>
          <w:br/>
          <w:t xml:space="preserve">sudo apt remove linux-image-5.4.0-1086-azure </w:t>
        </w:r>
        <w:r>
          <w:rPr>
            <w:sz w:val="28"/>
          </w:rPr>
          <w:br/>
          <w:t>sudo apt remove linux-image-unsigned-5.4.0-</w:t>
        </w:r>
        <w:r>
          <w:rPr>
            <w:sz w:val="28"/>
          </w:rPr>
          <w:br/>
        </w:r>
        <w:r>
          <w:rPr>
            <w:sz w:val="28"/>
          </w:rPr>
          <w:br/>
          <w:t>find /boot/vml*</w:t>
        </w:r>
        <w:r>
          <w:rPr>
            <w:sz w:val="28"/>
          </w:rPr>
          <w:br/>
        </w:r>
        <w:r>
          <w:rPr>
            <w:sz w:val="28"/>
          </w:rPr>
          <w:br/>
          <w:t>#To remove module kernel version 1085 &amp; 1086</w:t>
        </w:r>
        <w:r>
          <w:rPr>
            <w:sz w:val="28"/>
          </w:rPr>
          <w:br/>
          <w:t>cd /boot/</w:t>
        </w:r>
        <w:r>
          <w:rPr>
            <w:sz w:val="28"/>
          </w:rPr>
          <w:br/>
          <w:t>sudo rm -rf *-5.4.0-1085-azure</w:t>
        </w:r>
        <w:r>
          <w:rPr>
            <w:sz w:val="28"/>
          </w:rPr>
          <w:br/>
          <w:t>sudo rm -rf *-5.4.0-1086-azure </w:t>
        </w:r>
      </w:ins>
    </w:p>
    <w:tbl>
      <w:tblPr>
        <w:tblW w:w="903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30"/>
      </w:tblGrid>
      <w:tr w:rsidR="0053243C" w14:paraId="699E4636" w14:textId="77777777">
        <w:tc>
          <w:tcPr>
            <w:tcW w:w="9030" w:type="dxa"/>
            <w:vAlign w:val="center"/>
          </w:tcPr>
          <w:p w14:paraId="699E4635" w14:textId="77777777" w:rsidR="0053243C" w:rsidRDefault="0053243C">
            <w:pPr>
              <w:pStyle w:val="TableContents"/>
            </w:pPr>
          </w:p>
        </w:tc>
      </w:tr>
    </w:tbl>
    <w:p w14:paraId="699E4637" w14:textId="77777777" w:rsidR="0053243C" w:rsidRDefault="0053243C"/>
    <w:p w14:paraId="699E4638" w14:textId="77777777" w:rsidR="0053243C" w:rsidRDefault="0053243C"/>
    <w:p w14:paraId="699E4639" w14:textId="77777777" w:rsidR="0053243C" w:rsidRDefault="0053243C"/>
    <w:p w14:paraId="699E463A" w14:textId="77777777" w:rsidR="0053243C" w:rsidRDefault="0053243C"/>
    <w:p w14:paraId="699E463B" w14:textId="77777777" w:rsidR="0053243C" w:rsidRDefault="00000000">
      <w:ins w:id="87" w:author="Unknown Author" w:date="2022-05-27T12:13:00Z">
        <w:r>
          <w:t>=======</w:t>
        </w:r>
      </w:ins>
    </w:p>
    <w:p w14:paraId="699E463C" w14:textId="77777777" w:rsidR="0053243C" w:rsidRDefault="00000000">
      <w:ins w:id="88" w:author="Unknown Author" w:date="2022-05-27T12:13:00Z">
        <w:r>
          <w:t>load CPU</w:t>
        </w:r>
      </w:ins>
    </w:p>
    <w:p w14:paraId="699E463D" w14:textId="77777777" w:rsidR="0053243C" w:rsidRDefault="0053243C"/>
    <w:p w14:paraId="699E463E" w14:textId="77777777" w:rsidR="0053243C" w:rsidRDefault="00000000">
      <w:ins w:id="89" w:author="Unknown Author" w:date="2022-05-27T12:13:00Z">
        <w:r>
          <w:t>run below cmd ====&gt;&gt;&gt;&gt;&gt; yes &gt; /dev/null  &amp;</w:t>
        </w:r>
      </w:ins>
    </w:p>
    <w:p w14:paraId="699E463F" w14:textId="77777777" w:rsidR="0053243C" w:rsidRDefault="0053243C"/>
    <w:p w14:paraId="699E4640" w14:textId="77777777" w:rsidR="0053243C" w:rsidRDefault="00000000">
      <w:r>
        <w:fldChar w:fldCharType="begin"/>
      </w:r>
      <w:r>
        <w:instrText>HYPERLINK "https://www.tecmint.com/linux-cpu-load-stress-test-with-stress-ng-tool/" \t "_blank" \h</w:instrText>
      </w:r>
      <w:r>
        <w:fldChar w:fldCharType="separate"/>
      </w:r>
      <w:ins w:id="90" w:author="Unknown Author" w:date="2022-06-29T18:15:00Z">
        <w:r>
          <w:rPr>
            <w:rStyle w:val="Hyperlink"/>
          </w:rPr>
          <w:t>https://www.tecmint.com/linux-cpu-load-stress-test-with-stress-ng-tool/</w:t>
        </w:r>
      </w:ins>
      <w:r>
        <w:rPr>
          <w:rStyle w:val="Hyperlink"/>
        </w:rPr>
        <w:fldChar w:fldCharType="end"/>
      </w:r>
    </w:p>
    <w:p w14:paraId="699E4641" w14:textId="77777777" w:rsidR="0053243C" w:rsidRDefault="0053243C"/>
    <w:p w14:paraId="699E4642" w14:textId="77777777" w:rsidR="0053243C" w:rsidRDefault="0053243C"/>
    <w:p w14:paraId="699E4643" w14:textId="77777777" w:rsidR="0053243C" w:rsidRDefault="0053243C"/>
    <w:p w14:paraId="699E4644" w14:textId="77777777" w:rsidR="0053243C" w:rsidRDefault="00000000">
      <w:pPr>
        <w:pStyle w:val="PreformattedText"/>
        <w:spacing w:after="283"/>
      </w:pPr>
      <w:ins w:id="91" w:author="Unknown Author" w:date="2022-06-06T17:11:00Z">
        <w:r>
          <w:t>lsof -u www-data</w:t>
        </w:r>
      </w:ins>
    </w:p>
    <w:p w14:paraId="699E4645" w14:textId="77777777" w:rsidR="0053243C" w:rsidRDefault="00000000">
      <w:pPr>
        <w:pStyle w:val="PreformattedText"/>
        <w:spacing w:after="283"/>
      </w:pPr>
      <w:ins w:id="92" w:author="Unknown Author" w:date="2022-06-06T17:11:00Z">
        <w:r>
          <w:t>lsof -u extra</w:t>
        </w:r>
      </w:ins>
    </w:p>
    <w:p w14:paraId="699E4646" w14:textId="77777777" w:rsidR="0053243C" w:rsidRDefault="0053243C"/>
    <w:p w14:paraId="699E4647" w14:textId="77777777" w:rsidR="0053243C" w:rsidRDefault="0053243C">
      <w:pPr>
        <w:rPr>
          <w:del w:id="93" w:author="Unknown Author" w:date="2022-04-27T11:28:00Z"/>
        </w:rPr>
      </w:pPr>
    </w:p>
    <w:p w14:paraId="699E4648" w14:textId="77777777" w:rsidR="0053243C" w:rsidRDefault="00000000">
      <w:ins w:id="94" w:author="Unknown Author" w:date="2022-05-10T15:36:00Z">
        <w:r>
          <w:t>==============aus-demo msg tables skip =============</w:t>
        </w:r>
      </w:ins>
    </w:p>
    <w:p w14:paraId="699E4649" w14:textId="77777777" w:rsidR="0053243C" w:rsidRDefault="0053243C"/>
    <w:p w14:paraId="699E464A" w14:textId="77777777" w:rsidR="0053243C" w:rsidRDefault="00000000">
      <w:pPr>
        <w:rPr>
          <w:ins w:id="95" w:author="Unknown Author" w:date="2022-05-10T15:36:00Z"/>
        </w:rPr>
      </w:pPr>
      <w:ins w:id="96" w:author="Unknown Author" w:date="2022-05-10T15:36:00Z">
        <w:r>
          <w:lastRenderedPageBreak/>
          <w:t xml:space="preserve">-- Command to take dump skipping a table sed '/INSERT INTO `msg_recipient_log/d' DBdump.sql &gt; reduced.sql </w:t>
        </w:r>
      </w:ins>
    </w:p>
    <w:p w14:paraId="699E464B" w14:textId="77777777" w:rsidR="0053243C" w:rsidRDefault="0053243C"/>
    <w:p w14:paraId="699E464C" w14:textId="77777777" w:rsidR="0053243C" w:rsidRDefault="0053243C"/>
    <w:p w14:paraId="699E464D" w14:textId="77777777" w:rsidR="0053243C" w:rsidRDefault="0053243C"/>
    <w:p w14:paraId="699E464E" w14:textId="77777777" w:rsidR="0053243C" w:rsidRDefault="00000000">
      <w:ins w:id="97" w:author="Unknown Author" w:date="2022-05-10T15:21:00Z">
        <w:r>
          <w:t>i am checking of my capability in knowledge</w:t>
        </w:r>
      </w:ins>
    </w:p>
    <w:p w14:paraId="699E464F" w14:textId="77777777" w:rsidR="0053243C" w:rsidRDefault="0053243C"/>
    <w:p w14:paraId="699E4650" w14:textId="77777777" w:rsidR="0053243C" w:rsidRDefault="0053243C">
      <w:pPr>
        <w:rPr>
          <w:color w:val="000000"/>
        </w:rPr>
      </w:pPr>
    </w:p>
    <w:p w14:paraId="699E4651" w14:textId="77777777" w:rsidR="0053243C" w:rsidRDefault="00000000">
      <w:pPr>
        <w:rPr>
          <w:ins w:id="98" w:author="Unknown Author" w:date="2022-04-29T16:03:00Z"/>
          <w:color w:val="000000"/>
        </w:rPr>
      </w:pPr>
      <w:ins w:id="99" w:author="Unknown Author" w:date="2022-04-29T16:03:00Z">
        <w:r>
          <w:rPr>
            <w:color w:val="000000"/>
          </w:rPr>
          <w:t>==========</w:t>
        </w:r>
      </w:ins>
    </w:p>
    <w:p w14:paraId="699E4652" w14:textId="77777777" w:rsidR="0053243C" w:rsidRDefault="00000000">
      <w:pPr>
        <w:rPr>
          <w:ins w:id="100" w:author="Unknown Author" w:date="2022-04-29T16:04:00Z"/>
          <w:color w:val="000000"/>
        </w:rPr>
      </w:pPr>
      <w:ins w:id="101" w:author="Unknown Author" w:date="2022-04-29T16:04:00Z">
        <w:r>
          <w:rPr>
            <w:color w:val="000000"/>
          </w:rPr>
          <w:t>===========</w:t>
        </w:r>
        <w:r>
          <w:rPr>
            <w:b/>
            <w:bCs/>
            <w:color w:val="000000"/>
          </w:rPr>
          <w:t>==== 22-04-2022=</w:t>
        </w:r>
        <w:r>
          <w:rPr>
            <w:color w:val="000000"/>
          </w:rPr>
          <w:t>===============</w:t>
        </w:r>
      </w:ins>
    </w:p>
    <w:p w14:paraId="699E4653" w14:textId="77777777" w:rsidR="0053243C" w:rsidRDefault="0053243C">
      <w:pPr>
        <w:rPr>
          <w:ins w:id="102" w:author="Unknown Author" w:date="2022-04-29T16:04:00Z"/>
          <w:color w:val="000000"/>
        </w:rPr>
      </w:pPr>
    </w:p>
    <w:p w14:paraId="699E4654" w14:textId="77777777" w:rsidR="0053243C" w:rsidRDefault="00000000">
      <w:pPr>
        <w:rPr>
          <w:ins w:id="103" w:author="Unknown Author" w:date="2022-04-29T16:04:00Z"/>
          <w:color w:val="000000"/>
        </w:rPr>
      </w:pPr>
      <w:ins w:id="104" w:author="Unknown Author" w:date="2022-04-29T16:04:00Z">
        <w:r>
          <w:rPr>
            <w:color w:val="000000"/>
          </w:rPr>
          <w:t>============14.04 to 16.04 os upgrade ==============</w:t>
        </w:r>
      </w:ins>
    </w:p>
    <w:p w14:paraId="699E4655" w14:textId="77777777" w:rsidR="0053243C" w:rsidRDefault="0053243C">
      <w:pPr>
        <w:rPr>
          <w:ins w:id="105" w:author="Unknown Author" w:date="2022-04-29T16:04:00Z"/>
          <w:color w:val="000000"/>
        </w:rPr>
      </w:pPr>
    </w:p>
    <w:p w14:paraId="699E4656" w14:textId="77777777" w:rsidR="0053243C" w:rsidRDefault="00000000">
      <w:pPr>
        <w:rPr>
          <w:ins w:id="106" w:author="Unknown Author" w:date="2022-04-29T16:04:00Z"/>
          <w:color w:val="000000"/>
        </w:rPr>
      </w:pPr>
      <w:ins w:id="107" w:author="Unknown Author" w:date="2022-04-29T16:04:00Z">
        <w:r>
          <w:rPr>
            <w:color w:val="000000"/>
          </w:rPr>
          <w:t>https://www.linode.com/docs/guides/upgrade-to-ubuntu-16-04/</w:t>
        </w:r>
      </w:ins>
    </w:p>
    <w:p w14:paraId="699E4657" w14:textId="77777777" w:rsidR="0053243C" w:rsidRDefault="0053243C">
      <w:pPr>
        <w:rPr>
          <w:ins w:id="108" w:author="Unknown Author" w:date="2022-04-29T16:04:00Z"/>
          <w:color w:val="000000"/>
        </w:rPr>
      </w:pPr>
    </w:p>
    <w:p w14:paraId="699E4658" w14:textId="77777777" w:rsidR="0053243C" w:rsidRDefault="0053243C">
      <w:pPr>
        <w:rPr>
          <w:ins w:id="109" w:author="Unknown Author" w:date="2022-04-29T16:04:00Z"/>
          <w:color w:val="000000"/>
        </w:rPr>
      </w:pPr>
    </w:p>
    <w:p w14:paraId="699E4659" w14:textId="77777777" w:rsidR="0053243C" w:rsidRDefault="00000000">
      <w:pPr>
        <w:rPr>
          <w:ins w:id="110" w:author="Unknown Author" w:date="2022-04-29T16:04:00Z"/>
          <w:color w:val="000000"/>
        </w:rPr>
      </w:pPr>
      <w:ins w:id="111" w:author="Unknown Author" w:date="2022-04-29T16:04:00Z">
        <w:r>
          <w:rPr>
            <w:color w:val="000000"/>
          </w:rPr>
          <w:t>apt-get update &amp;&amp; apt-get upgrade</w:t>
        </w:r>
      </w:ins>
    </w:p>
    <w:p w14:paraId="699E465A" w14:textId="77777777" w:rsidR="0053243C" w:rsidRDefault="00000000">
      <w:pPr>
        <w:rPr>
          <w:ins w:id="112" w:author="Unknown Author" w:date="2022-04-29T16:04:00Z"/>
          <w:color w:val="000000"/>
        </w:rPr>
      </w:pPr>
      <w:ins w:id="113" w:author="Unknown Author" w:date="2022-04-29T16:04:00Z">
        <w:r>
          <w:rPr>
            <w:color w:val="000000"/>
          </w:rPr>
          <w:t>apt-get install update-manager-core</w:t>
        </w:r>
      </w:ins>
    </w:p>
    <w:p w14:paraId="699E465B" w14:textId="77777777" w:rsidR="0053243C" w:rsidRDefault="00000000">
      <w:pPr>
        <w:rPr>
          <w:ins w:id="114" w:author="Unknown Author" w:date="2022-04-29T16:04:00Z"/>
          <w:color w:val="000000"/>
        </w:rPr>
      </w:pPr>
      <w:ins w:id="115" w:author="Unknown Author" w:date="2022-04-29T16:04:00Z">
        <w:r>
          <w:rPr>
            <w:color w:val="000000"/>
          </w:rPr>
          <w:t xml:space="preserve">vim /etc/update-manager/release-upgrades  (check this == &gt;&gt;&gt; Open /etc/update-manager/release-upgrades and verify that the Prompt value is set to lts: &gt;&gt; Prompt=lts) </w:t>
        </w:r>
      </w:ins>
    </w:p>
    <w:p w14:paraId="699E465C" w14:textId="77777777" w:rsidR="0053243C" w:rsidRDefault="00000000">
      <w:pPr>
        <w:rPr>
          <w:ins w:id="116" w:author="Unknown Author" w:date="2022-04-29T16:04:00Z"/>
          <w:color w:val="000000"/>
        </w:rPr>
      </w:pPr>
      <w:ins w:id="117" w:author="Unknown Author" w:date="2022-04-29T16:04:00Z">
        <w:r>
          <w:rPr>
            <w:color w:val="000000"/>
          </w:rPr>
          <w:t>do-release-upgrade (it's taking time )</w:t>
        </w:r>
      </w:ins>
    </w:p>
    <w:p w14:paraId="699E465D" w14:textId="77777777" w:rsidR="0053243C" w:rsidRDefault="00000000">
      <w:pPr>
        <w:rPr>
          <w:ins w:id="118" w:author="Unknown Author" w:date="2022-04-29T16:04:00Z"/>
          <w:color w:val="000000"/>
        </w:rPr>
      </w:pPr>
      <w:ins w:id="119" w:author="Unknown Author" w:date="2022-04-29T16:04:00Z">
        <w:r>
          <w:rPr>
            <w:color w:val="000000"/>
          </w:rPr>
          <w:t>lsb_release -a</w:t>
        </w:r>
      </w:ins>
    </w:p>
    <w:p w14:paraId="699E465E" w14:textId="77777777" w:rsidR="0053243C" w:rsidRDefault="00000000">
      <w:pPr>
        <w:rPr>
          <w:ins w:id="120" w:author="Unknown Author" w:date="2022-04-29T16:04:00Z"/>
          <w:color w:val="000000"/>
        </w:rPr>
      </w:pPr>
      <w:ins w:id="121" w:author="Unknown Author" w:date="2022-04-29T16:04:00Z">
        <w:r>
          <w:rPr>
            <w:color w:val="000000"/>
          </w:rPr>
          <w:t xml:space="preserve">cat /etc/os-release </w:t>
        </w:r>
      </w:ins>
    </w:p>
    <w:p w14:paraId="699E465F" w14:textId="77777777" w:rsidR="0053243C" w:rsidRDefault="00000000">
      <w:pPr>
        <w:rPr>
          <w:ins w:id="122" w:author="Unknown Author" w:date="2022-04-29T16:04:00Z"/>
          <w:color w:val="000000"/>
        </w:rPr>
      </w:pPr>
      <w:ins w:id="123" w:author="Unknown Author" w:date="2022-04-29T16:04:00Z">
        <w:r>
          <w:rPr>
            <w:color w:val="000000"/>
          </w:rPr>
          <w:t xml:space="preserve"> after VM restart </w:t>
        </w:r>
      </w:ins>
    </w:p>
    <w:p w14:paraId="699E4660" w14:textId="77777777" w:rsidR="0053243C" w:rsidRDefault="0053243C">
      <w:pPr>
        <w:rPr>
          <w:ins w:id="124" w:author="Unknown Author" w:date="2022-04-29T16:04:00Z"/>
          <w:color w:val="000000"/>
        </w:rPr>
      </w:pPr>
    </w:p>
    <w:p w14:paraId="699E4661" w14:textId="77777777" w:rsidR="0053243C" w:rsidRDefault="00000000">
      <w:pPr>
        <w:rPr>
          <w:ins w:id="125" w:author="Unknown Author" w:date="2022-04-29T16:04:00Z"/>
          <w:color w:val="000000"/>
        </w:rPr>
      </w:pPr>
      <w:ins w:id="126" w:author="Unknown Author" w:date="2022-04-29T16:04:00Z">
        <w:r>
          <w:rPr>
            <w:color w:val="000000"/>
          </w:rPr>
          <w:t>==== ======== 16.04 to 18.04 ===============</w:t>
        </w:r>
      </w:ins>
    </w:p>
    <w:p w14:paraId="699E4662" w14:textId="77777777" w:rsidR="0053243C" w:rsidRDefault="0053243C">
      <w:pPr>
        <w:rPr>
          <w:ins w:id="127" w:author="Unknown Author" w:date="2022-04-29T16:04:00Z"/>
          <w:color w:val="000000"/>
        </w:rPr>
      </w:pPr>
    </w:p>
    <w:p w14:paraId="699E4663" w14:textId="77777777" w:rsidR="0053243C" w:rsidRDefault="0053243C">
      <w:pPr>
        <w:rPr>
          <w:ins w:id="128" w:author="Unknown Author" w:date="2022-04-29T16:04:00Z"/>
          <w:color w:val="000000"/>
        </w:rPr>
      </w:pPr>
    </w:p>
    <w:p w14:paraId="699E4664" w14:textId="77777777" w:rsidR="0053243C" w:rsidRDefault="00000000">
      <w:pPr>
        <w:rPr>
          <w:ins w:id="129" w:author="Unknown Author" w:date="2022-04-29T16:04:00Z"/>
          <w:color w:val="000000"/>
        </w:rPr>
      </w:pPr>
      <w:ins w:id="130" w:author="Unknown Author" w:date="2022-04-29T16:04:00Z">
        <w:r>
          <w:rPr>
            <w:color w:val="000000"/>
          </w:rPr>
          <w:t xml:space="preserve"> cat /etc/os-release </w:t>
        </w:r>
      </w:ins>
    </w:p>
    <w:p w14:paraId="699E4665" w14:textId="77777777" w:rsidR="0053243C" w:rsidRDefault="00000000">
      <w:pPr>
        <w:rPr>
          <w:ins w:id="131" w:author="Unknown Author" w:date="2022-04-29T16:04:00Z"/>
          <w:color w:val="000000"/>
        </w:rPr>
      </w:pPr>
      <w:ins w:id="132" w:author="Unknown Author" w:date="2022-04-29T16:04:00Z">
        <w:r>
          <w:rPr>
            <w:color w:val="000000"/>
          </w:rPr>
          <w:t xml:space="preserve"> apt-get update</w:t>
        </w:r>
      </w:ins>
    </w:p>
    <w:p w14:paraId="699E4666" w14:textId="77777777" w:rsidR="0053243C" w:rsidRDefault="00000000">
      <w:pPr>
        <w:rPr>
          <w:ins w:id="133" w:author="Unknown Author" w:date="2022-04-29T16:04:00Z"/>
          <w:color w:val="000000"/>
        </w:rPr>
      </w:pPr>
      <w:ins w:id="134" w:author="Unknown Author" w:date="2022-04-29T16:04:00Z">
        <w:r>
          <w:rPr>
            <w:color w:val="000000"/>
          </w:rPr>
          <w:t xml:space="preserve"> apt-get upgrade </w:t>
        </w:r>
      </w:ins>
    </w:p>
    <w:p w14:paraId="699E4667" w14:textId="77777777" w:rsidR="0053243C" w:rsidRDefault="00000000">
      <w:pPr>
        <w:rPr>
          <w:ins w:id="135" w:author="Unknown Author" w:date="2022-04-29T16:04:00Z"/>
          <w:color w:val="000000"/>
        </w:rPr>
      </w:pPr>
      <w:ins w:id="136" w:author="Unknown Author" w:date="2022-04-29T16:04:00Z">
        <w:r>
          <w:rPr>
            <w:color w:val="000000"/>
          </w:rPr>
          <w:t xml:space="preserve"> apt dist-upgrade </w:t>
        </w:r>
      </w:ins>
    </w:p>
    <w:p w14:paraId="699E4668" w14:textId="77777777" w:rsidR="0053243C" w:rsidRDefault="00000000">
      <w:pPr>
        <w:rPr>
          <w:ins w:id="137" w:author="Unknown Author" w:date="2022-04-29T16:04:00Z"/>
          <w:color w:val="000000"/>
        </w:rPr>
      </w:pPr>
      <w:ins w:id="138" w:author="Unknown Author" w:date="2022-04-29T16:04:00Z">
        <w:r>
          <w:rPr>
            <w:color w:val="000000"/>
          </w:rPr>
          <w:t xml:space="preserve"> apt-get install update-manager-core </w:t>
        </w:r>
      </w:ins>
    </w:p>
    <w:p w14:paraId="699E4669" w14:textId="77777777" w:rsidR="0053243C" w:rsidRDefault="00000000">
      <w:pPr>
        <w:rPr>
          <w:ins w:id="139" w:author="Unknown Author" w:date="2022-04-29T16:04:00Z"/>
          <w:color w:val="000000"/>
        </w:rPr>
      </w:pPr>
      <w:ins w:id="140" w:author="Unknown Author" w:date="2022-04-29T16:04:00Z">
        <w:r>
          <w:rPr>
            <w:color w:val="000000"/>
          </w:rPr>
          <w:t xml:space="preserve"> do-release-upgrade </w:t>
        </w:r>
      </w:ins>
    </w:p>
    <w:p w14:paraId="699E466A" w14:textId="77777777" w:rsidR="0053243C" w:rsidRDefault="00000000">
      <w:pPr>
        <w:rPr>
          <w:ins w:id="141" w:author="Unknown Author" w:date="2022-04-29T16:04:00Z"/>
          <w:color w:val="000000"/>
        </w:rPr>
      </w:pPr>
      <w:ins w:id="142" w:author="Unknown Author" w:date="2022-04-29T16:04:00Z">
        <w:r>
          <w:rPr>
            <w:color w:val="000000"/>
          </w:rPr>
          <w:t xml:space="preserve"> cat /etc/os-release </w:t>
        </w:r>
      </w:ins>
    </w:p>
    <w:p w14:paraId="699E466B" w14:textId="77777777" w:rsidR="0053243C" w:rsidRDefault="00000000">
      <w:pPr>
        <w:rPr>
          <w:ins w:id="143" w:author="Unknown Author" w:date="2022-04-29T16:04:00Z"/>
          <w:color w:val="000000"/>
        </w:rPr>
      </w:pPr>
      <w:ins w:id="144" w:author="Unknown Author" w:date="2022-04-29T16:04:00Z">
        <w:r>
          <w:rPr>
            <w:color w:val="000000"/>
          </w:rPr>
          <w:t xml:space="preserve"> after VM restart </w:t>
        </w:r>
      </w:ins>
    </w:p>
    <w:p w14:paraId="699E466C" w14:textId="77777777" w:rsidR="0053243C" w:rsidRDefault="0053243C">
      <w:pPr>
        <w:rPr>
          <w:del w:id="145" w:author="Unknown Author" w:date="2022-04-06T11:21:00Z"/>
          <w:color w:val="000000"/>
        </w:rPr>
      </w:pPr>
    </w:p>
    <w:p w14:paraId="699E466D" w14:textId="77777777" w:rsidR="0053243C" w:rsidRDefault="0053243C">
      <w:pPr>
        <w:rPr>
          <w:ins w:id="146" w:author="Unknown Author" w:date="2022-04-08T12:24:00Z"/>
          <w:color w:val="000000"/>
        </w:rPr>
      </w:pPr>
    </w:p>
    <w:p w14:paraId="699E466E" w14:textId="77777777" w:rsidR="0053243C" w:rsidRDefault="00000000">
      <w:pPr>
        <w:rPr>
          <w:del w:id="147" w:author="Unknown Author" w:date="2022-04-06T11:21:00Z"/>
        </w:rPr>
      </w:pPr>
      <w:ins w:id="148" w:author="Unknown Author" w:date="2022-04-08T12:24:00Z">
        <w:r>
          <w:rPr>
            <w:color w:val="000000"/>
          </w:rPr>
          <w:t xml:space="preserve">=========== Kernal version downgrade and upgrade </w:t>
        </w:r>
      </w:ins>
      <w:r>
        <w:fldChar w:fldCharType="begin"/>
      </w:r>
      <w:r>
        <w:instrText>HYPERLINK "https://www.cyberciti.biz/faq/howto-upgrading-the-ubuntu-linux-kernel/" \t "_blank" \h</w:instrText>
      </w:r>
      <w:r>
        <w:fldChar w:fldCharType="separate"/>
      </w:r>
      <w:ins w:id="149" w:author="Unknown Author" w:date="2022-04-08T12:24:00Z">
        <w:r>
          <w:rPr>
            <w:color w:val="000000"/>
          </w:rPr>
          <w:t xml:space="preserve"> =============</w:t>
        </w:r>
      </w:ins>
      <w:r>
        <w:rPr>
          <w:color w:val="000000"/>
        </w:rPr>
        <w:fldChar w:fldCharType="end"/>
      </w:r>
    </w:p>
    <w:p w14:paraId="699E466F" w14:textId="77777777" w:rsidR="0053243C" w:rsidRDefault="0053243C">
      <w:pPr>
        <w:rPr>
          <w:del w:id="150" w:author="Unknown Author" w:date="2022-04-06T11:21:00Z"/>
          <w:color w:val="000000"/>
        </w:rPr>
      </w:pPr>
    </w:p>
    <w:p w14:paraId="699E4670" w14:textId="77777777" w:rsidR="0053243C" w:rsidRDefault="00000000">
      <w:pPr>
        <w:rPr>
          <w:del w:id="151" w:author="Unknown Author" w:date="2022-04-06T11:21:00Z"/>
          <w:color w:val="000000"/>
        </w:rPr>
      </w:pPr>
      <w:r>
        <w:fldChar w:fldCharType="begin"/>
      </w:r>
      <w:r>
        <w:instrText>HYPERLINK "https://www.cyberciti.biz/faq/howto-upgrading-the-ubuntu-linux-kernel/" \t "_blank" \h</w:instrText>
      </w:r>
      <w:r>
        <w:fldChar w:fldCharType="separate"/>
      </w:r>
      <w:ins w:id="152" w:author="Unknown Author" w:date="2022-04-08T12:24:00Z">
        <w:r>
          <w:rPr>
            <w:rStyle w:val="Hyperlink"/>
            <w:color w:val="000000"/>
            <w:u w:val="none"/>
          </w:rPr>
          <w:t>https://www.cyberciti.biz/faq/howto-upgrading-the-ubuntu-linux-kernel/</w:t>
        </w:r>
      </w:ins>
      <w:r>
        <w:rPr>
          <w:rStyle w:val="Hyperlink"/>
          <w:color w:val="000000"/>
          <w:u w:val="none"/>
        </w:rPr>
        <w:fldChar w:fldCharType="end"/>
      </w:r>
    </w:p>
    <w:p w14:paraId="699E4671" w14:textId="77777777" w:rsidR="0053243C" w:rsidRDefault="0053243C">
      <w:pPr>
        <w:rPr>
          <w:del w:id="153" w:author="Unknown Author" w:date="2022-04-06T11:21:00Z"/>
          <w:color w:val="000000"/>
        </w:rPr>
      </w:pPr>
    </w:p>
    <w:p w14:paraId="699E4672" w14:textId="77777777" w:rsidR="0053243C" w:rsidRDefault="0053243C">
      <w:pPr>
        <w:rPr>
          <w:color w:val="000000"/>
        </w:rPr>
      </w:pPr>
    </w:p>
    <w:p w14:paraId="699E4673" w14:textId="77777777" w:rsidR="0053243C" w:rsidRDefault="00000000">
      <w:pPr>
        <w:rPr>
          <w:b/>
          <w:bCs/>
        </w:rPr>
      </w:pPr>
      <w:r>
        <w:rPr>
          <w:b/>
          <w:bCs/>
        </w:rPr>
        <w:t>===========Azure VM cost optimaization =============</w:t>
      </w:r>
    </w:p>
    <w:p w14:paraId="699E4674" w14:textId="77777777" w:rsidR="0053243C" w:rsidRDefault="0053243C"/>
    <w:p w14:paraId="699E4675" w14:textId="77777777" w:rsidR="0053243C" w:rsidRDefault="00000000">
      <w:r>
        <w:t>https://azure.microsoft.com/en-in/pricing/calculator/</w:t>
      </w:r>
    </w:p>
    <w:p w14:paraId="699E4676" w14:textId="77777777" w:rsidR="0053243C" w:rsidRDefault="0053243C"/>
    <w:p w14:paraId="699E4677" w14:textId="77777777" w:rsidR="0053243C" w:rsidRDefault="00000000">
      <w:pPr>
        <w:rPr>
          <w:ins w:id="154" w:author="Unknown Author" w:date="2022-12-30T17:00:00Z"/>
        </w:rPr>
      </w:pPr>
      <w:ins w:id="155" w:author="Unknown Author" w:date="2022-12-30T17:00:00Z">
        <w:r>
          <w:t>https://azure.microsoft.com/en-in/pricing/calculator/?&amp;ef_id=Cj0KCQiAtbqdBhDvARIsAGYnXBMnIiL1ZqcpQql35REY_IbItrDUq9t9K6uJXnNSAVZEsurnTaZoceMaAu2rEALw_wcB:G:s&amp;OCID=AIDcmmf1elj9v5_SEM_Cj0KCQiAtbqdBhDvARIsAGYnXBMnIiL1ZqcpQql35REY_IbItrDUq9t9K6uJXnNSAVZEsurnTaZoceMaAu2rEALw_wcB:G:s&amp;gclid=Cj0KCQiAtbqdBhDvARIsAGYnXBMnIiL1ZqcpQql35REY_IbItrDUq9t9K6uJXnNSAVZEsurnTaZoceMaAu2rEALw_wcB</w:t>
        </w:r>
      </w:ins>
    </w:p>
    <w:p w14:paraId="699E4678" w14:textId="77777777" w:rsidR="0053243C" w:rsidRDefault="0053243C"/>
    <w:p w14:paraId="699E4679" w14:textId="77777777" w:rsidR="0053243C" w:rsidRDefault="00000000">
      <w:pPr>
        <w:rPr>
          <w:b/>
          <w:bCs/>
        </w:rPr>
      </w:pPr>
      <w:r>
        <w:rPr>
          <w:b/>
          <w:bCs/>
        </w:rPr>
        <w:t>==================applynow .war  configruation ============</w:t>
      </w:r>
    </w:p>
    <w:p w14:paraId="699E467A" w14:textId="77777777" w:rsidR="0053243C" w:rsidRDefault="0053243C"/>
    <w:p w14:paraId="699E467B" w14:textId="77777777" w:rsidR="0053243C" w:rsidRDefault="00000000">
      <w:r>
        <w:t>/opt/serosoft/online_tomcat-9/webapps/applynow/app/</w:t>
      </w:r>
    </w:p>
    <w:p w14:paraId="699E467C" w14:textId="77777777" w:rsidR="0053243C" w:rsidRDefault="00000000">
      <w:r>
        <w:t>vim constant.js</w:t>
      </w:r>
    </w:p>
    <w:p w14:paraId="699E467D" w14:textId="77777777" w:rsidR="0053243C" w:rsidRDefault="0053243C"/>
    <w:p w14:paraId="699E467E" w14:textId="77777777" w:rsidR="0053243C" w:rsidRDefault="00000000">
      <w:r>
        <w:t>/opt/serosoft/online_tomcat-9/webapps/applynow/WEB-INF/classes</w:t>
      </w:r>
    </w:p>
    <w:p w14:paraId="699E467F" w14:textId="77777777" w:rsidR="0053243C" w:rsidRDefault="00000000">
      <w:r>
        <w:t>vim database.properties</w:t>
      </w:r>
    </w:p>
    <w:p w14:paraId="699E4680" w14:textId="77777777" w:rsidR="0053243C" w:rsidRDefault="00000000">
      <w:r>
        <w:t>vim log4j.properties</w:t>
      </w:r>
    </w:p>
    <w:p w14:paraId="699E4681" w14:textId="77777777" w:rsidR="0053243C" w:rsidRDefault="00000000">
      <w:r>
        <w:t>vim application.properties</w:t>
      </w:r>
    </w:p>
    <w:p w14:paraId="699E4682" w14:textId="77777777" w:rsidR="0053243C" w:rsidRDefault="0053243C"/>
    <w:p w14:paraId="699E4683" w14:textId="77777777" w:rsidR="0053243C" w:rsidRDefault="00000000">
      <w:r>
        <w:t>after start applynow tomcat</w:t>
      </w:r>
    </w:p>
    <w:p w14:paraId="699E4684" w14:textId="77777777" w:rsidR="0053243C" w:rsidRDefault="0053243C"/>
    <w:p w14:paraId="699E4685" w14:textId="77777777" w:rsidR="0053243C" w:rsidRDefault="0053243C"/>
    <w:p w14:paraId="699E4686" w14:textId="77777777" w:rsidR="0053243C" w:rsidRDefault="00000000">
      <w:r>
        <w:t>==============================================</w:t>
      </w:r>
    </w:p>
    <w:p w14:paraId="699E4687" w14:textId="77777777" w:rsidR="0053243C" w:rsidRDefault="0053243C"/>
    <w:p w14:paraId="699E4688" w14:textId="77777777" w:rsidR="0053243C" w:rsidRDefault="00000000">
      <w:r>
        <w:t>======================= audit log ====================</w:t>
      </w:r>
    </w:p>
    <w:p w14:paraId="699E4689" w14:textId="77777777" w:rsidR="0053243C" w:rsidRDefault="0053243C"/>
    <w:p w14:paraId="699E468A" w14:textId="77777777" w:rsidR="0053243C" w:rsidRDefault="0053243C"/>
    <w:p w14:paraId="699E468B" w14:textId="77777777" w:rsidR="0053243C" w:rsidRDefault="00000000">
      <w:r>
        <w:t>https://www.theurbanpenguin.com/installing-the-linux-audit-system-on-ubuntu-18-04/</w:t>
      </w:r>
    </w:p>
    <w:p w14:paraId="699E468C" w14:textId="77777777" w:rsidR="0053243C" w:rsidRDefault="0053243C"/>
    <w:p w14:paraId="699E468D" w14:textId="77777777" w:rsidR="0053243C" w:rsidRDefault="00000000">
      <w:r>
        <w:t>https://www.youtube.com/watch?v=AGJWzdHN6BE&amp;t=129s</w:t>
      </w:r>
    </w:p>
    <w:p w14:paraId="699E468E" w14:textId="77777777" w:rsidR="0053243C" w:rsidRDefault="0053243C"/>
    <w:p w14:paraId="699E468F" w14:textId="77777777" w:rsidR="0053243C" w:rsidRDefault="00000000">
      <w:r>
        <w:t>sudo apt update</w:t>
      </w:r>
    </w:p>
    <w:p w14:paraId="699E4690" w14:textId="77777777" w:rsidR="0053243C" w:rsidRDefault="00000000">
      <w:r>
        <w:t>sudo apt install bash-completion</w:t>
      </w:r>
    </w:p>
    <w:p w14:paraId="699E4691" w14:textId="77777777" w:rsidR="0053243C" w:rsidRDefault="00000000">
      <w:r>
        <w:t xml:space="preserve">sudo apt-get install auditd audispd-plugins -y </w:t>
      </w:r>
    </w:p>
    <w:p w14:paraId="699E4692" w14:textId="77777777" w:rsidR="0053243C" w:rsidRDefault="00000000">
      <w:r>
        <w:t>sudo service auditd status</w:t>
      </w:r>
    </w:p>
    <w:p w14:paraId="699E4693" w14:textId="77777777" w:rsidR="0053243C" w:rsidRDefault="00000000">
      <w:r>
        <w:t>sudo systemctl enable auditd</w:t>
      </w:r>
    </w:p>
    <w:p w14:paraId="699E4694" w14:textId="77777777" w:rsidR="0053243C" w:rsidRDefault="00000000">
      <w:r>
        <w:lastRenderedPageBreak/>
        <w:t>sudo auditctl -l</w:t>
      </w:r>
    </w:p>
    <w:p w14:paraId="699E4695" w14:textId="77777777" w:rsidR="0053243C" w:rsidRDefault="0053243C"/>
    <w:p w14:paraId="699E4696" w14:textId="77777777" w:rsidR="0053243C" w:rsidRDefault="00000000">
      <w:r>
        <w:t>sudo auditctl -l</w:t>
      </w:r>
    </w:p>
    <w:p w14:paraId="699E4697" w14:textId="77777777" w:rsidR="0053243C" w:rsidRDefault="00000000">
      <w:r>
        <w:t>sudo adduser testuser</w:t>
      </w:r>
    </w:p>
    <w:p w14:paraId="699E4698" w14:textId="77777777" w:rsidR="0053243C" w:rsidRDefault="00000000">
      <w:r>
        <w:t>sudo auditctl -w /etc/passwd -p wa -k user-modify</w:t>
      </w:r>
    </w:p>
    <w:p w14:paraId="699E4699" w14:textId="77777777" w:rsidR="0053243C" w:rsidRDefault="00000000">
      <w:r>
        <w:t>sudo cat /var/log/audit/audit.log | grep user-modify</w:t>
      </w:r>
    </w:p>
    <w:p w14:paraId="699E469A" w14:textId="77777777" w:rsidR="0053243C" w:rsidRDefault="00000000">
      <w:r>
        <w:t>sudo auditctl -w /etc/hosts -p wa -k host-modify</w:t>
      </w:r>
    </w:p>
    <w:p w14:paraId="699E469B" w14:textId="77777777" w:rsidR="0053243C" w:rsidRDefault="00000000">
      <w:r>
        <w:t>sudo cat /var/log/audit/audit.log</w:t>
      </w:r>
    </w:p>
    <w:p w14:paraId="699E469C" w14:textId="77777777" w:rsidR="0053243C" w:rsidRDefault="0053243C"/>
    <w:p w14:paraId="699E469D" w14:textId="77777777" w:rsidR="0053243C" w:rsidRDefault="00000000">
      <w:r>
        <w:t>sudo apt install -y auditd audispd-plugins</w:t>
      </w:r>
    </w:p>
    <w:p w14:paraId="699E469E" w14:textId="77777777" w:rsidR="0053243C" w:rsidRDefault="0053243C"/>
    <w:p w14:paraId="699E469F" w14:textId="77777777" w:rsidR="0053243C" w:rsidRDefault="0053243C"/>
    <w:p w14:paraId="699E46A0" w14:textId="77777777" w:rsidR="0053243C" w:rsidRDefault="0053243C"/>
    <w:p w14:paraId="699E46A1" w14:textId="77777777" w:rsidR="0053243C" w:rsidRDefault="0053243C"/>
    <w:p w14:paraId="699E46A2" w14:textId="77777777" w:rsidR="0053243C" w:rsidRDefault="0053243C"/>
    <w:p w14:paraId="699E46A3" w14:textId="77777777" w:rsidR="0053243C" w:rsidRDefault="00000000">
      <w:pPr>
        <w:rPr>
          <w:b/>
          <w:bCs/>
          <w:sz w:val="38"/>
        </w:rPr>
      </w:pPr>
      <w:r>
        <w:rPr>
          <w:b/>
          <w:bCs/>
          <w:sz w:val="38"/>
        </w:rPr>
        <w:t>============= azure-ad check on tomcat  ==</w:t>
      </w:r>
    </w:p>
    <w:p w14:paraId="699E46A4" w14:textId="77777777" w:rsidR="0053243C" w:rsidRDefault="0053243C"/>
    <w:p w14:paraId="699E46A5" w14:textId="77777777" w:rsidR="0053243C" w:rsidRDefault="0053243C"/>
    <w:p w14:paraId="699E46A6" w14:textId="77777777" w:rsidR="0053243C" w:rsidRDefault="0053243C"/>
    <w:p w14:paraId="699E46A7" w14:textId="77777777" w:rsidR="0053243C" w:rsidRDefault="00000000">
      <w:r>
        <w:t>https://buzzuat-azure-ad.academiaerp.com/authacademiacontroller/secureazurepage</w:t>
      </w:r>
    </w:p>
    <w:p w14:paraId="699E46A8" w14:textId="77777777" w:rsidR="0053243C" w:rsidRDefault="0053243C"/>
    <w:p w14:paraId="699E46A9" w14:textId="77777777" w:rsidR="0053243C" w:rsidRDefault="00000000">
      <w:r>
        <w:rPr>
          <w:b/>
          <w:bCs/>
        </w:rPr>
        <w:t>open it on broweser</w:t>
      </w:r>
      <w:r>
        <w:t xml:space="preserve"> </w:t>
      </w:r>
    </w:p>
    <w:p w14:paraId="699E46AA" w14:textId="77777777" w:rsidR="0053243C" w:rsidRDefault="0053243C"/>
    <w:p w14:paraId="699E46AB" w14:textId="77777777" w:rsidR="0053243C" w:rsidRDefault="00000000">
      <w:pPr>
        <w:rPr>
          <w:rFonts w:ascii="Lohit Devanagari" w:hAnsi="Lohit Devanagari"/>
          <w:b/>
          <w:bCs/>
          <w:sz w:val="22"/>
          <w:szCs w:val="22"/>
        </w:rPr>
      </w:pPr>
      <w:r>
        <w:rPr>
          <w:rFonts w:ascii="Lohit Devanagari" w:hAnsi="Lohit Devanagari"/>
          <w:b/>
          <w:bCs/>
          <w:color w:val="222222"/>
          <w:sz w:val="22"/>
          <w:szCs w:val="22"/>
        </w:rPr>
        <w:t>buzzafrica.southafricanorth.cloudapp.azure.com:9099</w:t>
      </w:r>
      <w:r>
        <w:rPr>
          <w:rFonts w:ascii="Lohit Devanagari" w:hAnsi="Lohit Devanagari"/>
          <w:b/>
          <w:bCs/>
          <w:sz w:val="22"/>
          <w:szCs w:val="22"/>
        </w:rPr>
        <w:t>/authacademiacontroller/secureazurepage</w:t>
      </w:r>
    </w:p>
    <w:p w14:paraId="699E46AC" w14:textId="77777777" w:rsidR="0053243C" w:rsidRDefault="0053243C"/>
    <w:p w14:paraId="699E46AD" w14:textId="77777777" w:rsidR="0053243C" w:rsidRDefault="00000000">
      <w:r>
        <w:t>=====================mysql 8===========================</w:t>
      </w:r>
    </w:p>
    <w:p w14:paraId="699E46AE" w14:textId="77777777" w:rsidR="0053243C" w:rsidRDefault="00000000">
      <w:r>
        <w:t>How to Install MySQL 8.0 on Ubuntu 18.04</w:t>
      </w:r>
    </w:p>
    <w:p w14:paraId="699E46AF" w14:textId="77777777" w:rsidR="0053243C" w:rsidRDefault="0053243C"/>
    <w:p w14:paraId="699E46B0" w14:textId="77777777" w:rsidR="0053243C" w:rsidRDefault="0053243C"/>
    <w:p w14:paraId="699E46B1" w14:textId="77777777" w:rsidR="0053243C" w:rsidRDefault="00000000">
      <w:pPr>
        <w:rPr>
          <w:ins w:id="156" w:author="Unknown Author" w:date="2022-12-22T15:14:00Z"/>
        </w:rPr>
      </w:pPr>
      <w:r>
        <w:t>s3r0s0ft</w:t>
      </w:r>
    </w:p>
    <w:p w14:paraId="699E46B2" w14:textId="77777777" w:rsidR="0053243C" w:rsidRDefault="0053243C">
      <w:pPr>
        <w:rPr>
          <w:ins w:id="157" w:author="Unknown Author" w:date="2022-12-22T15:14:00Z"/>
        </w:rPr>
      </w:pPr>
    </w:p>
    <w:p w14:paraId="699E46B3" w14:textId="77777777" w:rsidR="0053243C" w:rsidRDefault="0053243C">
      <w:pPr>
        <w:rPr>
          <w:ins w:id="158" w:author="Unknown Author" w:date="2022-12-22T15:14:00Z"/>
        </w:rPr>
      </w:pPr>
    </w:p>
    <w:p w14:paraId="699E46B4" w14:textId="77777777" w:rsidR="0053243C" w:rsidRDefault="00000000">
      <w:pPr>
        <w:rPr>
          <w:ins w:id="159" w:author="Unknown Author" w:date="2022-12-22T15:14:00Z"/>
        </w:rPr>
      </w:pPr>
      <w:ins w:id="160" w:author="Unknown Author" w:date="2022-12-22T15:14:00Z">
        <w:r>
          <w:rPr>
            <w:b/>
          </w:rPr>
          <w:t>Kindly install the MySQL-8.0.21 version on any instance (character-set issue utf8mb3 resolved in this version)</w:t>
        </w:r>
      </w:ins>
    </w:p>
    <w:p w14:paraId="699E46B5" w14:textId="77777777" w:rsidR="0053243C" w:rsidRDefault="00000000">
      <w:pPr>
        <w:rPr>
          <w:ins w:id="161" w:author="Unknown Author" w:date="2022-12-22T15:14:00Z"/>
          <w:b/>
        </w:rPr>
      </w:pPr>
      <w:ins w:id="162" w:author="Unknown Author" w:date="2022-12-22T15:14:00Z">
        <w:r>
          <w:rPr>
            <w:b/>
          </w:rPr>
          <w:t>Steps as follows -</w:t>
        </w:r>
      </w:ins>
    </w:p>
    <w:p w14:paraId="699E46B6" w14:textId="77777777" w:rsidR="0053243C" w:rsidRDefault="0053243C"/>
    <w:p w14:paraId="699E46B7" w14:textId="77777777" w:rsidR="0053243C" w:rsidRDefault="00000000">
      <w:ins w:id="163" w:author="Unknown Author" w:date="2022-12-22T15:14:00Z">
        <w:r>
          <w:rPr>
            <w:b/>
          </w:rPr>
          <w:t>Step 1.</w:t>
        </w:r>
        <w:r>
          <w:t xml:space="preserve"> go to </w:t>
        </w:r>
      </w:ins>
      <w:r>
        <w:fldChar w:fldCharType="begin"/>
      </w:r>
      <w:r>
        <w:instrText>HYPERLINK "https://downloads.mysql.com/archives/community/" \t "_blank" \h</w:instrText>
      </w:r>
      <w:r>
        <w:fldChar w:fldCharType="separate"/>
      </w:r>
      <w:ins w:id="164" w:author="Unknown Author" w:date="2022-12-22T15:14:00Z">
        <w:r>
          <w:rPr>
            <w:rStyle w:val="Hyperlink"/>
          </w:rPr>
          <w:t>https://downloads.mysql.</w:t>
        </w:r>
      </w:ins>
      <w:r>
        <w:rPr>
          <w:rStyle w:val="Hyperlink"/>
        </w:rPr>
        <w:fldChar w:fldCharType="end"/>
      </w:r>
      <w:ins w:id="165" w:author="Unknown Author" w:date="2022-12-22T15:14:00Z">
        <w:r>
          <w:t xml:space="preserve"> &amp; download 1st package as shown in attached image.</w:t>
        </w:r>
      </w:ins>
    </w:p>
    <w:p w14:paraId="699E46B8" w14:textId="77777777" w:rsidR="0053243C" w:rsidRDefault="00000000">
      <w:ins w:id="166" w:author="Unknown Author" w:date="2022-12-22T15:14:00Z">
        <w:r>
          <w:t>or download tar file which is attached in this email.</w:t>
        </w:r>
      </w:ins>
    </w:p>
    <w:p w14:paraId="699E46B9" w14:textId="77777777" w:rsidR="0053243C" w:rsidRDefault="0053243C"/>
    <w:p w14:paraId="699E46BA" w14:textId="77777777" w:rsidR="0053243C" w:rsidRDefault="00000000">
      <w:ins w:id="167" w:author="Unknown Author" w:date="2022-12-22T15:14:00Z">
        <w:r>
          <w:rPr>
            <w:b/>
          </w:rPr>
          <w:t xml:space="preserve">Step 2. </w:t>
        </w:r>
        <w:r>
          <w:t>untar the file name using below command</w:t>
        </w:r>
      </w:ins>
    </w:p>
    <w:p w14:paraId="699E46BB" w14:textId="77777777" w:rsidR="0053243C" w:rsidRDefault="00000000">
      <w:ins w:id="168" w:author="Unknown Author" w:date="2022-12-22T15:14:00Z">
        <w:r>
          <w:t>             </w:t>
        </w:r>
        <w:r>
          <w:rPr>
            <w:b/>
          </w:rPr>
          <w:t>tar -xvf mysql-server_8.0.21-</w:t>
        </w:r>
      </w:ins>
    </w:p>
    <w:p w14:paraId="699E46BC" w14:textId="77777777" w:rsidR="0053243C" w:rsidRDefault="0053243C"/>
    <w:p w14:paraId="699E46BD" w14:textId="77777777" w:rsidR="0053243C" w:rsidRDefault="00000000">
      <w:ins w:id="169" w:author="Unknown Author" w:date="2022-12-22T15:14:00Z">
        <w:r>
          <w:t>Step 3. install the package using below command</w:t>
        </w:r>
      </w:ins>
    </w:p>
    <w:p w14:paraId="699E46BE" w14:textId="77777777" w:rsidR="0053243C" w:rsidRDefault="00000000">
      <w:ins w:id="170" w:author="Unknown Author" w:date="2022-12-22T15:14:00Z">
        <w:r>
          <w:t>             </w:t>
        </w:r>
        <w:r>
          <w:rPr>
            <w:b/>
          </w:rPr>
          <w:t>sudo dpkg -i *.deb</w:t>
        </w:r>
      </w:ins>
    </w:p>
    <w:p w14:paraId="699E46BF" w14:textId="77777777" w:rsidR="0053243C" w:rsidRDefault="0053243C"/>
    <w:p w14:paraId="699E46C0" w14:textId="77777777" w:rsidR="0053243C" w:rsidRDefault="00000000">
      <w:ins w:id="171" w:author="Unknown Author" w:date="2022-12-22T15:14:00Z">
        <w:r>
          <w:t>Step 4. Run below command to install MySQL.</w:t>
        </w:r>
      </w:ins>
    </w:p>
    <w:p w14:paraId="699E46C1" w14:textId="77777777" w:rsidR="0053243C" w:rsidRDefault="00000000">
      <w:ins w:id="172" w:author="Unknown Author" w:date="2022-12-22T15:14:00Z">
        <w:r>
          <w:t>             </w:t>
        </w:r>
        <w:r>
          <w:rPr>
            <w:b/>
          </w:rPr>
          <w:t>sudo apt-get install -f</w:t>
        </w:r>
      </w:ins>
    </w:p>
    <w:p w14:paraId="699E46C2" w14:textId="77777777" w:rsidR="0053243C" w:rsidRDefault="00000000">
      <w:ins w:id="173" w:author="Unknown Author" w:date="2022-12-22T15:14:00Z">
        <w:r>
          <w:t>             Provide root password when asked.</w:t>
        </w:r>
      </w:ins>
    </w:p>
    <w:p w14:paraId="699E46C3" w14:textId="77777777" w:rsidR="0053243C" w:rsidRDefault="0053243C"/>
    <w:p w14:paraId="699E46C4" w14:textId="77777777" w:rsidR="0053243C" w:rsidRDefault="00000000">
      <w:ins w:id="174" w:author="Unknown Author" w:date="2022-12-22T15:14:00Z">
        <w:r>
          <w:t>Step 5 . After installation of MySQL kindly run below secure installation command.</w:t>
        </w:r>
      </w:ins>
    </w:p>
    <w:p w14:paraId="699E46C5" w14:textId="77777777" w:rsidR="0053243C" w:rsidRDefault="00000000">
      <w:ins w:id="175" w:author="Unknown Author" w:date="2022-12-22T15:14:00Z">
        <w:r>
          <w:t>             </w:t>
        </w:r>
        <w:r>
          <w:rPr>
            <w:b/>
          </w:rPr>
          <w:t>mysql_secure_installation </w:t>
        </w:r>
        <w:r>
          <w:t xml:space="preserve">            </w:t>
        </w:r>
      </w:ins>
    </w:p>
    <w:p w14:paraId="699E46C6" w14:textId="77777777" w:rsidR="0053243C" w:rsidRDefault="0053243C"/>
    <w:p w14:paraId="699E46C7" w14:textId="77777777" w:rsidR="0053243C" w:rsidRDefault="00000000">
      <w:ins w:id="176" w:author="Unknown Author" w:date="2022-12-22T15:14:00Z">
        <w:r>
          <w:t>Step 6. after installation of MySQL 8.0.21 kindly create ss_root user &amp; provide all permissions using below command.</w:t>
        </w:r>
      </w:ins>
    </w:p>
    <w:p w14:paraId="699E46C8" w14:textId="77777777" w:rsidR="0053243C" w:rsidRDefault="00000000">
      <w:ins w:id="177" w:author="Unknown Author" w:date="2022-12-22T15:14:00Z">
        <w:r>
          <w:t>             </w:t>
        </w:r>
      </w:ins>
    </w:p>
    <w:p w14:paraId="699E46C9" w14:textId="77777777" w:rsidR="0053243C" w:rsidRDefault="00000000">
      <w:pPr>
        <w:rPr>
          <w:ins w:id="178" w:author="Unknown Author" w:date="2022-12-22T15:14:00Z"/>
          <w:b/>
        </w:rPr>
      </w:pPr>
      <w:ins w:id="179" w:author="Unknown Author" w:date="2022-12-22T15:14:00Z">
        <w:r>
          <w:rPr>
            <w:b/>
          </w:rPr>
          <w:t>CREATE USER 'ss_root'@'%' IDENTIFIED BY 's3r0s0ft';</w:t>
        </w:r>
        <w:r>
          <w:rPr>
            <w:b/>
          </w:rPr>
          <w:br/>
          <w:t>GRANT ALL PRIVILEGES ON *.* TO 'ss_root'@'%' WITH GRANT OPTION;</w:t>
        </w:r>
        <w:r>
          <w:rPr>
            <w:b/>
          </w:rPr>
          <w:br/>
          <w:t>FLUSH PRIVILEGES;</w:t>
        </w:r>
      </w:ins>
    </w:p>
    <w:p w14:paraId="699E46CA" w14:textId="77777777" w:rsidR="0053243C" w:rsidRDefault="0053243C"/>
    <w:p w14:paraId="699E46CB" w14:textId="77777777" w:rsidR="0053243C" w:rsidRDefault="00000000">
      <w:r>
        <w:t>==============08-02-2022 ==============&gt;&gt;&gt;&gt;&gt;&gt;&gt;&gt;&gt;&gt;&gt;&gt;&gt;&gt;</w:t>
      </w:r>
    </w:p>
    <w:p w14:paraId="699E46CC" w14:textId="77777777" w:rsidR="0053243C" w:rsidRDefault="00000000">
      <w:r>
        <w:t>https://tastethelinux.com/how-to-install-mysql-8-ubuntu-18-04-linux/</w:t>
      </w:r>
    </w:p>
    <w:p w14:paraId="699E46CD" w14:textId="77777777" w:rsidR="0053243C" w:rsidRDefault="00000000">
      <w:r>
        <w:t>=======================</w:t>
      </w:r>
    </w:p>
    <w:p w14:paraId="699E46CE" w14:textId="77777777" w:rsidR="0053243C" w:rsidRDefault="0053243C"/>
    <w:p w14:paraId="699E46CF" w14:textId="77777777" w:rsidR="0053243C" w:rsidRDefault="0053243C"/>
    <w:p w14:paraId="699E46D0" w14:textId="77777777" w:rsidR="0053243C" w:rsidRDefault="0000000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===========&gt;&gt;&gt;&gt;&gt; ssl certificate  == pfx to .crt .csr .pem ============</w:t>
      </w:r>
    </w:p>
    <w:p w14:paraId="699E46D1" w14:textId="77777777" w:rsidR="0053243C" w:rsidRDefault="0053243C"/>
    <w:p w14:paraId="699E46D2" w14:textId="77777777" w:rsidR="0053243C" w:rsidRDefault="00000000">
      <w:r>
        <w:t>https://medium.com/beingcoders/easy-way-to-convert-pfx-to-crt-key-files-in-10-minutes-683849242c65</w:t>
      </w:r>
    </w:p>
    <w:p w14:paraId="699E46D3" w14:textId="77777777" w:rsidR="0053243C" w:rsidRDefault="0053243C">
      <w:pPr>
        <w:rPr>
          <w:ins w:id="180" w:author="Unknown Author" w:date="2022-06-08T11:12:00Z"/>
        </w:rPr>
      </w:pPr>
    </w:p>
    <w:p w14:paraId="699E46D4" w14:textId="77777777" w:rsidR="0053243C" w:rsidRDefault="00000000">
      <w:pPr>
        <w:rPr>
          <w:ins w:id="181" w:author="Unknown Author" w:date="2022-06-08T11:12:00Z"/>
        </w:rPr>
      </w:pPr>
      <w:ins w:id="182" w:author="Unknown Author" w:date="2022-06-08T11:12:00Z">
        <w:r>
          <w:t>https://www.sslshopper.com/ssl-converter.html</w:t>
        </w:r>
      </w:ins>
    </w:p>
    <w:p w14:paraId="699E46D5" w14:textId="77777777" w:rsidR="0053243C" w:rsidRDefault="0053243C"/>
    <w:p w14:paraId="699E46D6" w14:textId="77777777" w:rsidR="0053243C" w:rsidRDefault="00000000">
      <w:r>
        <w:t>#openssl pkcs12 -in samplefilename.pfx -nocerts -out samplefilenameencrypted.key</w:t>
      </w:r>
    </w:p>
    <w:p w14:paraId="699E46D7" w14:textId="77777777" w:rsidR="0053243C" w:rsidRDefault="0053243C"/>
    <w:p w14:paraId="699E46D8" w14:textId="77777777" w:rsidR="0053243C" w:rsidRDefault="00000000">
      <w:r>
        <w:t>#openssl pkcs12 -in samplefilename.pfx -nocerts -out samplefilenameencrypted.key</w:t>
      </w:r>
    </w:p>
    <w:p w14:paraId="699E46D9" w14:textId="77777777" w:rsidR="0053243C" w:rsidRDefault="0053243C"/>
    <w:p w14:paraId="699E46DA" w14:textId="77777777" w:rsidR="0053243C" w:rsidRDefault="00000000">
      <w:r>
        <w:t>## openssl pkcs12 -in filename.pfx -nocerts -out key.pem</w:t>
      </w:r>
    </w:p>
    <w:p w14:paraId="699E46DB" w14:textId="77777777" w:rsidR="0053243C" w:rsidRDefault="0053243C"/>
    <w:p w14:paraId="699E46DC" w14:textId="77777777" w:rsidR="0053243C" w:rsidRDefault="0053243C"/>
    <w:p w14:paraId="699E46DD" w14:textId="77777777" w:rsidR="0053243C" w:rsidRDefault="00000000">
      <w:r>
        <w:t xml:space="preserve"> =============&gt;&gt;&gt;&gt;&gt;&gt;&gt;&gt;&gt;&gt;&gt;&gt;&gt;&gt;&gt;&gt;&gt;&gt;&gt;===========</w:t>
      </w:r>
    </w:p>
    <w:p w14:paraId="699E46DE" w14:textId="77777777" w:rsidR="0053243C" w:rsidRDefault="0053243C"/>
    <w:p w14:paraId="699E46DF" w14:textId="77777777" w:rsidR="0053243C" w:rsidRDefault="0053243C"/>
    <w:p w14:paraId="699E46E0" w14:textId="77777777" w:rsidR="0053243C" w:rsidRDefault="00000000">
      <w:r>
        <w:t>https://www.cyberciti.biz/tips/how-do-i-find-out-linux-cpu-utilization.html</w:t>
      </w:r>
    </w:p>
    <w:p w14:paraId="699E46E1" w14:textId="77777777" w:rsidR="0053243C" w:rsidRDefault="0053243C"/>
    <w:p w14:paraId="699E46E2" w14:textId="77777777" w:rsidR="0053243C" w:rsidRDefault="0053243C"/>
    <w:p w14:paraId="699E46E3" w14:textId="77777777" w:rsidR="0053243C" w:rsidRDefault="0000000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=======MSG_QRTZ_JOB_DETAILS === rename tables ====</w:t>
      </w:r>
    </w:p>
    <w:p w14:paraId="699E46E4" w14:textId="77777777" w:rsidR="0053243C" w:rsidRDefault="0053243C"/>
    <w:p w14:paraId="699E46E5" w14:textId="77777777" w:rsidR="0053243C" w:rsidRDefault="00000000">
      <w:r>
        <w:t>update search_table set dbTableName=upper(dbTableName),i18nDisplayCode=upper(i18nDisplayCode)</w:t>
      </w:r>
    </w:p>
    <w:p w14:paraId="699E46E6" w14:textId="77777777" w:rsidR="0053243C" w:rsidRDefault="00000000">
      <w:r>
        <w:t>where dbTableName like 'qrtz%';</w:t>
      </w:r>
    </w:p>
    <w:p w14:paraId="699E46E7" w14:textId="77777777" w:rsidR="0053243C" w:rsidRDefault="00000000">
      <w:r>
        <w:t>alter table msg_qrtz_blob_triggers rename MSG_QRTZ_BLOB_TRIGGERS;</w:t>
      </w:r>
    </w:p>
    <w:p w14:paraId="699E46E8" w14:textId="77777777" w:rsidR="0053243C" w:rsidRDefault="0053243C"/>
    <w:p w14:paraId="699E46E9" w14:textId="77777777" w:rsidR="0053243C" w:rsidRDefault="00000000">
      <w:r>
        <w:t>alter table msg_qrtz_locks rename MSG_QRTZ_LOCKS;</w:t>
      </w:r>
    </w:p>
    <w:p w14:paraId="699E46EA" w14:textId="77777777" w:rsidR="0053243C" w:rsidRDefault="0053243C"/>
    <w:p w14:paraId="699E46EB" w14:textId="77777777" w:rsidR="0053243C" w:rsidRDefault="00000000">
      <w:r>
        <w:t>alter table msg_qrtz_calendars rename MSG_QRTZ_CALENDARS;</w:t>
      </w:r>
    </w:p>
    <w:p w14:paraId="699E46EC" w14:textId="77777777" w:rsidR="0053243C" w:rsidRDefault="00000000">
      <w:r>
        <w:t>alter table msg_qrtz_cron_triggers rename MSG_QRTZ_CRON_TRIGGERS;</w:t>
      </w:r>
    </w:p>
    <w:p w14:paraId="699E46ED" w14:textId="77777777" w:rsidR="0053243C" w:rsidRDefault="00000000">
      <w:r>
        <w:t>alter table msg_qrtz_fired_triggers rename MSG_QRTZ_FIRED_TRIGGERS;</w:t>
      </w:r>
    </w:p>
    <w:p w14:paraId="699E46EE" w14:textId="77777777" w:rsidR="0053243C" w:rsidRDefault="00000000">
      <w:r>
        <w:t>alter table msg_qrtz_paused_trigger_grps rename MSG_QRTZ_PAUSED_TRIGGER_GRPS;</w:t>
      </w:r>
    </w:p>
    <w:p w14:paraId="699E46EF" w14:textId="77777777" w:rsidR="0053243C" w:rsidRDefault="00000000">
      <w:r>
        <w:t>alter table msg_qrtz_scheduler_state rename MSG_QRTZ_SCHEDULER_STATE;</w:t>
      </w:r>
    </w:p>
    <w:p w14:paraId="699E46F0" w14:textId="77777777" w:rsidR="0053243C" w:rsidRDefault="00000000">
      <w:r>
        <w:t>alter table msg_qrtz_simple_triggers rename MSG_QRTZ_SIMPLE_TRIGGERS;</w:t>
      </w:r>
    </w:p>
    <w:p w14:paraId="699E46F1" w14:textId="77777777" w:rsidR="0053243C" w:rsidRDefault="00000000">
      <w:r>
        <w:t>alter table msg_qrtz_simprop_triggers rename MSG_QRTZ_SIMPROP_TRIGGERS;</w:t>
      </w:r>
    </w:p>
    <w:p w14:paraId="699E46F2" w14:textId="77777777" w:rsidR="0053243C" w:rsidRDefault="00000000">
      <w:r>
        <w:t>alter table msg_qrtz_triggers rename MSG_QRTZ_TRIGGERS;</w:t>
      </w:r>
    </w:p>
    <w:p w14:paraId="699E46F3" w14:textId="77777777" w:rsidR="0053243C" w:rsidRDefault="0053243C"/>
    <w:p w14:paraId="699E46F4" w14:textId="77777777" w:rsidR="0053243C" w:rsidRDefault="0053243C"/>
    <w:p w14:paraId="699E46F5" w14:textId="77777777" w:rsidR="0053243C" w:rsidRDefault="0053243C"/>
    <w:p w14:paraId="699E46F6" w14:textId="77777777" w:rsidR="0053243C" w:rsidRDefault="0053243C"/>
    <w:p w14:paraId="699E46F7" w14:textId="77777777" w:rsidR="0053243C" w:rsidRDefault="0053243C"/>
    <w:p w14:paraId="699E46F8" w14:textId="77777777" w:rsidR="0053243C" w:rsidRDefault="00000000">
      <w:r>
        <w:t>=========== show dead lock table =======================</w:t>
      </w:r>
    </w:p>
    <w:p w14:paraId="699E46F9" w14:textId="77777777" w:rsidR="0053243C" w:rsidRDefault="0053243C"/>
    <w:p w14:paraId="699E46FA" w14:textId="77777777" w:rsidR="0053243C" w:rsidRDefault="0053243C"/>
    <w:p w14:paraId="699E46FB" w14:textId="77777777" w:rsidR="0053243C" w:rsidRDefault="00000000">
      <w:r>
        <w:t>SELECT * FROM information_schema.innodb_trx t JOIN information_schema.processlist p ON t.trx_mysql_thread_id = p.id;</w:t>
      </w:r>
    </w:p>
    <w:p w14:paraId="699E46FC" w14:textId="77777777" w:rsidR="0053243C" w:rsidRDefault="0053243C"/>
    <w:p w14:paraId="699E46FD" w14:textId="77777777" w:rsidR="0053243C" w:rsidRDefault="0053243C"/>
    <w:p w14:paraId="699E46FE" w14:textId="77777777" w:rsidR="0053243C" w:rsidRDefault="00000000">
      <w:r>
        <w:t>====================== live security ===========================</w:t>
      </w:r>
    </w:p>
    <w:p w14:paraId="699E46FF" w14:textId="77777777" w:rsidR="0053243C" w:rsidRDefault="00000000">
      <w:r>
        <w:t xml:space="preserve">sudo vim /etc/security/limits.conf </w:t>
      </w:r>
    </w:p>
    <w:p w14:paraId="699E4700" w14:textId="77777777" w:rsidR="0053243C" w:rsidRDefault="00000000">
      <w:r>
        <w:t>* hard nofile 500000</w:t>
      </w:r>
    </w:p>
    <w:p w14:paraId="699E4701" w14:textId="77777777" w:rsidR="0053243C" w:rsidRDefault="00000000">
      <w:r>
        <w:t xml:space="preserve">* soft nofile 500000 </w:t>
      </w:r>
    </w:p>
    <w:p w14:paraId="699E4702" w14:textId="77777777" w:rsidR="0053243C" w:rsidRDefault="0053243C"/>
    <w:p w14:paraId="699E4703" w14:textId="77777777" w:rsidR="0053243C" w:rsidRDefault="0053243C"/>
    <w:p w14:paraId="699E4704" w14:textId="77777777" w:rsidR="0053243C" w:rsidRDefault="00000000">
      <w:r>
        <w:rPr>
          <w:noProof/>
        </w:rPr>
        <w:lastRenderedPageBreak/>
        <w:drawing>
          <wp:anchor distT="0" distB="0" distL="0" distR="0" simplePos="0" relativeHeight="42" behindDoc="0" locked="0" layoutInCell="1" allowOverlap="1" wp14:anchorId="699E5231" wp14:editId="699E52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641090"/>
            <wp:effectExtent l="0" t="0" r="0" b="0"/>
            <wp:wrapSquare wrapText="largest"/>
            <wp:docPr id="2" name="Image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705" w14:textId="77777777" w:rsidR="0053243C" w:rsidRDefault="0053243C"/>
    <w:p w14:paraId="699E4706" w14:textId="77777777" w:rsidR="0053243C" w:rsidRDefault="0053243C"/>
    <w:p w14:paraId="699E4707" w14:textId="77777777" w:rsidR="0053243C" w:rsidRDefault="0053243C"/>
    <w:p w14:paraId="699E4708" w14:textId="77777777" w:rsidR="0053243C" w:rsidRDefault="0053243C"/>
    <w:p w14:paraId="699E4709" w14:textId="77777777" w:rsidR="0053243C" w:rsidRDefault="0053243C"/>
    <w:p w14:paraId="699E470A" w14:textId="77777777" w:rsidR="0053243C" w:rsidRDefault="00000000">
      <w:r>
        <w:t xml:space="preserve">================ </w:t>
      </w:r>
    </w:p>
    <w:p w14:paraId="699E470B" w14:textId="77777777" w:rsidR="0053243C" w:rsidRDefault="0053243C"/>
    <w:p w14:paraId="699E470C" w14:textId="77777777" w:rsidR="0053243C" w:rsidRDefault="00000000">
      <w:r>
        <w:t>erorr ===  dpkg: error: dpkg frontend is locked by another process</w:t>
      </w:r>
    </w:p>
    <w:p w14:paraId="699E470D" w14:textId="77777777" w:rsidR="0053243C" w:rsidRDefault="0053243C"/>
    <w:p w14:paraId="699E470E" w14:textId="77777777" w:rsidR="0053243C" w:rsidRDefault="00000000">
      <w:r>
        <w:t>lsof /var/lib/dpkg/lock-frontend</w:t>
      </w:r>
    </w:p>
    <w:p w14:paraId="699E470F" w14:textId="77777777" w:rsidR="0053243C" w:rsidRDefault="0053243C"/>
    <w:p w14:paraId="699E4710" w14:textId="77777777" w:rsidR="0053243C" w:rsidRDefault="00000000">
      <w:pPr>
        <w:pStyle w:val="PreformattedText"/>
        <w:rPr>
          <w:sz w:val="30"/>
          <w:szCs w:val="30"/>
        </w:rPr>
      </w:pPr>
      <w:r>
        <w:rPr>
          <w:sz w:val="30"/>
          <w:szCs w:val="30"/>
        </w:rPr>
        <w:t>sudo rm /var/lib/dpkg/lock-frontend</w:t>
      </w:r>
    </w:p>
    <w:p w14:paraId="699E4711" w14:textId="77777777" w:rsidR="0053243C" w:rsidRDefault="00000000">
      <w:pPr>
        <w:pStyle w:val="PreformattedText"/>
        <w:spacing w:after="283"/>
      </w:pPr>
      <w:r>
        <w:t>sudo dpkg --configure -a</w:t>
      </w:r>
    </w:p>
    <w:p w14:paraId="699E4712" w14:textId="77777777" w:rsidR="0053243C" w:rsidRDefault="0053243C"/>
    <w:p w14:paraId="699E4713" w14:textId="77777777" w:rsidR="0053243C" w:rsidRDefault="0053243C"/>
    <w:p w14:paraId="699E4714" w14:textId="77777777" w:rsidR="0053243C" w:rsidRDefault="0053243C"/>
    <w:p w14:paraId="699E4715" w14:textId="77777777" w:rsidR="0053243C" w:rsidRDefault="00000000">
      <w:pPr>
        <w:rPr>
          <w:b/>
          <w:bCs/>
        </w:rPr>
      </w:pPr>
      <w:r>
        <w:rPr>
          <w:b/>
          <w:bCs/>
        </w:rPr>
        <w:t>============ only nov month ticket showing ==== jira ======</w:t>
      </w:r>
    </w:p>
    <w:p w14:paraId="699E4716" w14:textId="77777777" w:rsidR="0053243C" w:rsidRDefault="0053243C"/>
    <w:p w14:paraId="699E4717" w14:textId="77777777" w:rsidR="0053243C" w:rsidRDefault="0053243C"/>
    <w:p w14:paraId="699E4718" w14:textId="77777777" w:rsidR="0053243C" w:rsidRDefault="0053243C"/>
    <w:p w14:paraId="699E4719" w14:textId="77777777" w:rsidR="0053243C" w:rsidRDefault="00000000">
      <w:r>
        <w:t>https://serosoft.atlassian.net/issues/?filter=13931&amp;jql=project%20%3D%20ASR%20AND%20IssueOwnerSetOn%20%3E%3D%202021-11-01%20AND%20IssueOwnerSetOn%20%3C%3D%202021-11-30%20ORDER%20BY%20created%20DESC</w:t>
      </w:r>
    </w:p>
    <w:p w14:paraId="699E471A" w14:textId="77777777" w:rsidR="0053243C" w:rsidRDefault="0053243C"/>
    <w:p w14:paraId="699E471B" w14:textId="77777777" w:rsidR="0053243C" w:rsidRDefault="0053243C"/>
    <w:p w14:paraId="699E471C" w14:textId="77777777" w:rsidR="0053243C" w:rsidRDefault="0053243C"/>
    <w:p w14:paraId="699E471D" w14:textId="77777777" w:rsidR="0053243C" w:rsidRDefault="0053243C"/>
    <w:p w14:paraId="699E471E" w14:textId="77777777" w:rsidR="0053243C" w:rsidRDefault="00000000">
      <w:r>
        <w:t>project = ASR AND IssueOwnerSetOn &gt;= 2021-11-01 and IssueOwnerSetOn &lt;= 2021-11-30 AND "IssueOwner[User Picker (single user)]" = 5fb51c80aca10c00692f67ed ORDER BY created DESC</w:t>
      </w:r>
    </w:p>
    <w:p w14:paraId="699E471F" w14:textId="77777777" w:rsidR="0053243C" w:rsidRDefault="0053243C"/>
    <w:p w14:paraId="699E4720" w14:textId="77777777" w:rsidR="0053243C" w:rsidRDefault="0053243C"/>
    <w:p w14:paraId="699E4721" w14:textId="77777777" w:rsidR="0053243C" w:rsidRDefault="00000000">
      <w:r>
        <w:t>==============</w:t>
      </w:r>
      <w:r>
        <w:rPr>
          <w:b/>
          <w:bCs/>
          <w:sz w:val="32"/>
          <w:szCs w:val="32"/>
        </w:rPr>
        <w:t xml:space="preserve"> All server installation process</w:t>
      </w:r>
      <w:r>
        <w:t xml:space="preserve"> ==============</w:t>
      </w:r>
    </w:p>
    <w:p w14:paraId="699E4722" w14:textId="77777777" w:rsidR="0053243C" w:rsidRDefault="0053243C"/>
    <w:p w14:paraId="699E4723" w14:textId="77777777" w:rsidR="0053243C" w:rsidRDefault="00000000">
      <w:hyperlink r:id="rId7">
        <w:r>
          <w:rPr>
            <w:rStyle w:val="Hyperlink"/>
          </w:rPr>
          <w:t>https://www.server-world.info/en/</w:t>
        </w:r>
      </w:hyperlink>
    </w:p>
    <w:p w14:paraId="699E4724" w14:textId="77777777" w:rsidR="0053243C" w:rsidRDefault="0053243C"/>
    <w:p w14:paraId="699E4725" w14:textId="77777777" w:rsidR="0053243C" w:rsidRDefault="00000000">
      <w:r>
        <w:t>https://www.server-world.info/en/note?os=Ubuntu_18.04&amp;p=zabbix40&amp;f=1</w:t>
      </w:r>
    </w:p>
    <w:p w14:paraId="699E4726" w14:textId="77777777" w:rsidR="0053243C" w:rsidRDefault="0053243C"/>
    <w:p w14:paraId="699E4727" w14:textId="77777777" w:rsidR="0053243C" w:rsidRDefault="0053243C"/>
    <w:p w14:paraId="699E4728" w14:textId="77777777" w:rsidR="0053243C" w:rsidRDefault="00000000">
      <w:r>
        <w:t>==============</w:t>
      </w:r>
      <w:r>
        <w:rPr>
          <w:b/>
          <w:bCs/>
          <w:sz w:val="32"/>
          <w:szCs w:val="32"/>
        </w:rPr>
        <w:t xml:space="preserve"> json for checking API</w:t>
      </w:r>
      <w:r>
        <w:t xml:space="preserve"> ==============</w:t>
      </w:r>
    </w:p>
    <w:p w14:paraId="699E4729" w14:textId="77777777" w:rsidR="0053243C" w:rsidRDefault="0053243C"/>
    <w:p w14:paraId="699E472A" w14:textId="77777777" w:rsidR="0053243C" w:rsidRDefault="00000000">
      <w:r>
        <w:t>{ "clientId": "aim-read-write-client", "username": "parth", "password": "parth123" }</w:t>
      </w:r>
    </w:p>
    <w:p w14:paraId="699E472B" w14:textId="77777777" w:rsidR="0053243C" w:rsidRDefault="0053243C"/>
    <w:p w14:paraId="699E472C" w14:textId="77777777" w:rsidR="0053243C" w:rsidRDefault="00000000">
      <w:r>
        <w:t>http://student-preprod-app.southafricanorth.cloudapp.azure.com:9090/resources/index.html</w:t>
      </w:r>
    </w:p>
    <w:p w14:paraId="699E472D" w14:textId="77777777" w:rsidR="0053243C" w:rsidRDefault="00000000">
      <w:pPr>
        <w:rPr>
          <w:sz w:val="44"/>
          <w:szCs w:val="44"/>
        </w:rPr>
      </w:pPr>
      <w:r>
        <w:rPr>
          <w:sz w:val="44"/>
          <w:szCs w:val="44"/>
        </w:rPr>
        <w:t>============ setfacl ============</w:t>
      </w:r>
    </w:p>
    <w:p w14:paraId="699E472E" w14:textId="77777777" w:rsidR="0053243C" w:rsidRDefault="00000000">
      <w:pPr>
        <w:rPr>
          <w:sz w:val="44"/>
          <w:szCs w:val="44"/>
        </w:rPr>
      </w:pPr>
      <w:r>
        <w:rPr>
          <w:sz w:val="44"/>
          <w:szCs w:val="44"/>
        </w:rPr>
        <w:t>setfacl -m u:somesh:7 /var/www/html/common/</w:t>
      </w:r>
    </w:p>
    <w:p w14:paraId="699E472F" w14:textId="77777777" w:rsidR="0053243C" w:rsidRDefault="00000000">
      <w:pPr>
        <w:rPr>
          <w:sz w:val="44"/>
          <w:szCs w:val="44"/>
        </w:rPr>
      </w:pPr>
      <w:r>
        <w:rPr>
          <w:sz w:val="44"/>
          <w:szCs w:val="44"/>
        </w:rPr>
        <w:t>setfacl -m u:rahul:5 /var/www/html/common/</w:t>
      </w:r>
    </w:p>
    <w:p w14:paraId="699E4730" w14:textId="77777777" w:rsidR="0053243C" w:rsidRDefault="00000000">
      <w:pPr>
        <w:rPr>
          <w:sz w:val="44"/>
          <w:szCs w:val="44"/>
        </w:rPr>
      </w:pPr>
      <w:r>
        <w:rPr>
          <w:sz w:val="44"/>
          <w:szCs w:val="44"/>
        </w:rPr>
        <w:t>setfacl -m u:abhi:4 /var/www/html/common/</w:t>
      </w:r>
    </w:p>
    <w:p w14:paraId="699E4731" w14:textId="77777777" w:rsidR="0053243C" w:rsidRDefault="0053243C">
      <w:pPr>
        <w:rPr>
          <w:sz w:val="44"/>
          <w:szCs w:val="44"/>
        </w:rPr>
      </w:pPr>
    </w:p>
    <w:p w14:paraId="699E4732" w14:textId="77777777" w:rsidR="0053243C" w:rsidRDefault="00000000">
      <w:pPr>
        <w:rPr>
          <w:sz w:val="44"/>
          <w:szCs w:val="44"/>
        </w:rPr>
      </w:pPr>
      <w:r>
        <w:rPr>
          <w:sz w:val="44"/>
          <w:szCs w:val="44"/>
        </w:rPr>
        <w:t>7= fully permission</w:t>
      </w:r>
    </w:p>
    <w:p w14:paraId="699E4733" w14:textId="77777777" w:rsidR="0053243C" w:rsidRDefault="00000000">
      <w:pPr>
        <w:rPr>
          <w:sz w:val="44"/>
          <w:szCs w:val="44"/>
        </w:rPr>
      </w:pPr>
      <w:r>
        <w:rPr>
          <w:sz w:val="44"/>
          <w:szCs w:val="44"/>
        </w:rPr>
        <w:t>5= rX permission</w:t>
      </w:r>
    </w:p>
    <w:p w14:paraId="699E4734" w14:textId="77777777" w:rsidR="0053243C" w:rsidRDefault="00000000">
      <w:pPr>
        <w:rPr>
          <w:sz w:val="44"/>
          <w:szCs w:val="44"/>
        </w:rPr>
      </w:pPr>
      <w:r>
        <w:rPr>
          <w:sz w:val="44"/>
          <w:szCs w:val="44"/>
        </w:rPr>
        <w:t>4= r permission</w:t>
      </w:r>
    </w:p>
    <w:p w14:paraId="699E4735" w14:textId="77777777" w:rsidR="0053243C" w:rsidRDefault="00000000">
      <w:pPr>
        <w:rPr>
          <w:sz w:val="44"/>
          <w:szCs w:val="44"/>
        </w:rPr>
      </w:pPr>
      <w:r>
        <w:rPr>
          <w:sz w:val="44"/>
          <w:szCs w:val="44"/>
        </w:rPr>
        <w:t>1= e permission</w:t>
      </w:r>
      <w:ins w:id="183" w:author="Unknown Author" w:date="2022-11-24T11:27:00Z">
        <w:r>
          <w:rPr>
            <w:sz w:val="44"/>
            <w:szCs w:val="44"/>
          </w:rPr>
          <w:softHyphen/>
        </w:r>
      </w:ins>
    </w:p>
    <w:p w14:paraId="699E4736" w14:textId="77777777" w:rsidR="0053243C" w:rsidRDefault="0053243C">
      <w:pPr>
        <w:rPr>
          <w:sz w:val="44"/>
          <w:szCs w:val="44"/>
        </w:rPr>
      </w:pPr>
    </w:p>
    <w:p w14:paraId="699E4737" w14:textId="77777777" w:rsidR="0053243C" w:rsidRDefault="00000000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 xml:space="preserve">remove setfalcl </w:t>
      </w:r>
    </w:p>
    <w:p w14:paraId="699E4738" w14:textId="77777777" w:rsidR="0053243C" w:rsidRDefault="0053243C">
      <w:pPr>
        <w:rPr>
          <w:sz w:val="44"/>
          <w:szCs w:val="44"/>
        </w:rPr>
      </w:pPr>
    </w:p>
    <w:p w14:paraId="699E4739" w14:textId="77777777" w:rsidR="0053243C" w:rsidRDefault="00000000">
      <w:pPr>
        <w:rPr>
          <w:sz w:val="44"/>
          <w:szCs w:val="44"/>
        </w:rPr>
      </w:pPr>
      <w:r>
        <w:rPr>
          <w:sz w:val="44"/>
          <w:szCs w:val="44"/>
        </w:rPr>
        <w:t>sudo setfacl -b /home/seroftp/ftp/files</w:t>
      </w:r>
    </w:p>
    <w:p w14:paraId="699E473A" w14:textId="77777777" w:rsidR="0053243C" w:rsidRDefault="00000000">
      <w:r>
        <w:lastRenderedPageBreak/>
        <w:t>--------------------------------------------</w:t>
      </w:r>
    </w:p>
    <w:p w14:paraId="699E473B" w14:textId="77777777" w:rsidR="0053243C" w:rsidRDefault="00000000">
      <w:pPr>
        <w:pStyle w:val="BodyText"/>
        <w:rPr>
          <w:rFonts w:ascii="Calibri;sans-serif" w:hAnsi="Calibri;sans-serif"/>
          <w:color w:val="222222"/>
          <w:sz w:val="24"/>
        </w:rPr>
      </w:pPr>
      <w:bookmarkStart w:id="184" w:name="docs-internal-guid-08dda204-7fff-9843-56"/>
      <w:bookmarkEnd w:id="184"/>
      <w:r>
        <w:rPr>
          <w:rFonts w:ascii="Calibri;sans-serif" w:hAnsi="Calibri;sans-serif"/>
          <w:b/>
          <w:color w:val="222222"/>
          <w:sz w:val="24"/>
        </w:rPr>
        <w:t>VM Name: V1-build-server (Testing V1)</w:t>
      </w:r>
    </w:p>
    <w:p w14:paraId="699E473C" w14:textId="77777777" w:rsidR="0053243C" w:rsidRDefault="00000000">
      <w:pPr>
        <w:pStyle w:val="BodyText"/>
        <w:spacing w:after="40" w:line="331" w:lineRule="auto"/>
        <w:rPr>
          <w:rFonts w:ascii="Calibri;sans-serif" w:hAnsi="Calibri;sans-serif"/>
          <w:b/>
          <w:color w:val="222222"/>
          <w:sz w:val="24"/>
        </w:rPr>
      </w:pPr>
      <w:r>
        <w:rPr>
          <w:rFonts w:ascii="Calibri;sans-serif" w:hAnsi="Calibri;sans-serif"/>
          <w:b/>
          <w:color w:val="222222"/>
          <w:sz w:val="24"/>
        </w:rPr>
        <w:t>RGName: V1-build-server-RG</w:t>
      </w:r>
    </w:p>
    <w:p w14:paraId="699E473D" w14:textId="77777777" w:rsidR="0053243C" w:rsidRDefault="00000000">
      <w:pPr>
        <w:pStyle w:val="BodyText"/>
        <w:spacing w:after="40" w:line="331" w:lineRule="auto"/>
        <w:rPr>
          <w:rFonts w:ascii="Calibri;sans-serif" w:hAnsi="Calibri;sans-serif"/>
          <w:b/>
          <w:color w:val="222222"/>
          <w:sz w:val="24"/>
        </w:rPr>
      </w:pPr>
      <w:r>
        <w:rPr>
          <w:rFonts w:ascii="Calibri;sans-serif" w:hAnsi="Calibri;sans-serif"/>
          <w:b/>
          <w:color w:val="222222"/>
          <w:sz w:val="24"/>
        </w:rPr>
        <w:t>OS: Ubuntu Server 16.04 LTS</w:t>
      </w:r>
    </w:p>
    <w:p w14:paraId="699E473E" w14:textId="77777777" w:rsidR="0053243C" w:rsidRDefault="0053243C"/>
    <w:p w14:paraId="699E473F" w14:textId="77777777" w:rsidR="0053243C" w:rsidRDefault="00000000">
      <w:bookmarkStart w:id="185" w:name="docs-internal-guid-8d2ffe44-7fff-5d08-ad"/>
      <w:bookmarkEnd w:id="185"/>
      <w:r>
        <w:rPr>
          <w:rFonts w:ascii="Calibri;sans-serif" w:hAnsi="Calibri;sans-serif"/>
          <w:b/>
          <w:color w:val="0000FF"/>
          <w:sz w:val="24"/>
          <w:u w:val="single"/>
        </w:rPr>
        <w:t>DEMO-DB-Server</w:t>
      </w:r>
      <w:r>
        <w:rPr>
          <w:color w:val="0000FF"/>
        </w:rPr>
        <w:t xml:space="preserve"> </w:t>
      </w:r>
      <w:r>
        <w:rPr>
          <w:rFonts w:ascii="Calibri;sans-serif" w:hAnsi="Calibri;sans-serif"/>
          <w:b/>
          <w:color w:val="0000FF"/>
          <w:sz w:val="24"/>
        </w:rPr>
        <w:t>(V1)</w:t>
      </w:r>
    </w:p>
    <w:p w14:paraId="699E4740" w14:textId="77777777" w:rsidR="0053243C" w:rsidRDefault="00000000">
      <w:pPr>
        <w:rPr>
          <w:rFonts w:ascii="Calibri;sans-serif" w:hAnsi="Calibri;sans-serif"/>
          <w:color w:val="222222"/>
          <w:sz w:val="24"/>
        </w:rPr>
      </w:pPr>
      <w:bookmarkStart w:id="186" w:name="docs-internal-guid-85b0cdd2-7fff-9c38-68"/>
      <w:bookmarkEnd w:id="186"/>
      <w:r>
        <w:rPr>
          <w:rFonts w:ascii="Calibri;sans-serif" w:hAnsi="Calibri;sans-serif"/>
          <w:b/>
          <w:color w:val="222222"/>
          <w:sz w:val="24"/>
        </w:rPr>
        <w:t>Private IP: 12.0.3.20</w:t>
      </w:r>
    </w:p>
    <w:p w14:paraId="699E4741" w14:textId="77777777" w:rsidR="0053243C" w:rsidRDefault="0053243C"/>
    <w:p w14:paraId="699E4742" w14:textId="77777777" w:rsidR="0053243C" w:rsidRDefault="0053243C"/>
    <w:p w14:paraId="699E4743" w14:textId="77777777" w:rsidR="0053243C" w:rsidRDefault="00000000">
      <w:pPr>
        <w:pStyle w:val="BodyText"/>
        <w:rPr>
          <w:rFonts w:ascii="Calibri;sans-serif" w:hAnsi="Calibri;sans-serif"/>
          <w:color w:val="0000FF"/>
          <w:sz w:val="24"/>
        </w:rPr>
      </w:pPr>
      <w:bookmarkStart w:id="187" w:name="docs-internal-guid-63685519-7fff-b1de-c6"/>
      <w:bookmarkEnd w:id="187"/>
      <w:r>
        <w:rPr>
          <w:rFonts w:ascii="Calibri;sans-serif" w:hAnsi="Calibri;sans-serif"/>
          <w:b/>
          <w:color w:val="0000FF"/>
          <w:sz w:val="24"/>
        </w:rPr>
        <w:t>Live DB Server  (V1)</w:t>
      </w:r>
    </w:p>
    <w:p w14:paraId="699E4744" w14:textId="77777777" w:rsidR="0053243C" w:rsidRDefault="00000000">
      <w:pPr>
        <w:pStyle w:val="BodyText"/>
        <w:spacing w:after="0" w:line="331" w:lineRule="auto"/>
        <w:rPr>
          <w:rFonts w:ascii="Calibri;sans-serif" w:hAnsi="Calibri;sans-serif"/>
          <w:b/>
          <w:color w:val="222222"/>
          <w:sz w:val="24"/>
        </w:rPr>
      </w:pPr>
      <w:r>
        <w:rPr>
          <w:rFonts w:ascii="Calibri;sans-serif" w:hAnsi="Calibri;sans-serif"/>
          <w:b/>
          <w:color w:val="222222"/>
          <w:sz w:val="24"/>
        </w:rPr>
        <w:t>RGName: PROD-DBServer</w:t>
      </w:r>
    </w:p>
    <w:p w14:paraId="699E4745" w14:textId="77777777" w:rsidR="0053243C" w:rsidRDefault="00000000">
      <w:pPr>
        <w:pStyle w:val="BodyText"/>
        <w:spacing w:after="0" w:line="331" w:lineRule="auto"/>
        <w:rPr>
          <w:rFonts w:ascii="Calibri;sans-serif" w:hAnsi="Calibri;sans-serif"/>
          <w:b/>
          <w:color w:val="222222"/>
          <w:sz w:val="24"/>
        </w:rPr>
      </w:pPr>
      <w:r>
        <w:rPr>
          <w:rFonts w:ascii="Calibri;sans-serif" w:hAnsi="Calibri;sans-serif"/>
          <w:b/>
          <w:color w:val="222222"/>
          <w:sz w:val="24"/>
        </w:rPr>
        <w:t>VMName: PROD-DBServer</w:t>
      </w:r>
    </w:p>
    <w:p w14:paraId="699E4746" w14:textId="77777777" w:rsidR="0053243C" w:rsidRDefault="00000000">
      <w:pPr>
        <w:pStyle w:val="BodyText"/>
        <w:spacing w:after="0" w:line="331" w:lineRule="auto"/>
        <w:rPr>
          <w:rFonts w:ascii="Calibri;sans-serif" w:hAnsi="Calibri;sans-serif"/>
          <w:b/>
          <w:color w:val="222222"/>
          <w:sz w:val="24"/>
        </w:rPr>
      </w:pPr>
      <w:r>
        <w:rPr>
          <w:rFonts w:ascii="Calibri;sans-serif" w:hAnsi="Calibri;sans-serif"/>
          <w:b/>
          <w:color w:val="222222"/>
          <w:sz w:val="24"/>
        </w:rPr>
        <w:t>AzureDNS: prod-dbserver.centralindia.cloudapp.azure.com</w:t>
      </w:r>
    </w:p>
    <w:p w14:paraId="699E4747" w14:textId="77777777" w:rsidR="0053243C" w:rsidRDefault="00000000">
      <w:pPr>
        <w:pStyle w:val="BodyText"/>
        <w:spacing w:after="0" w:line="331" w:lineRule="auto"/>
        <w:rPr>
          <w:rFonts w:ascii="Calibri;sans-serif" w:hAnsi="Calibri;sans-serif"/>
          <w:b/>
          <w:color w:val="222222"/>
          <w:sz w:val="24"/>
        </w:rPr>
      </w:pPr>
      <w:r>
        <w:rPr>
          <w:rFonts w:ascii="Calibri;sans-serif" w:hAnsi="Calibri;sans-serif"/>
          <w:b/>
          <w:color w:val="222222"/>
          <w:sz w:val="24"/>
        </w:rPr>
        <w:t>Username: seroadmin</w:t>
      </w:r>
    </w:p>
    <w:p w14:paraId="699E4748" w14:textId="77777777" w:rsidR="0053243C" w:rsidRDefault="00000000">
      <w:pPr>
        <w:pStyle w:val="BodyText"/>
        <w:spacing w:after="0" w:line="331" w:lineRule="auto"/>
        <w:rPr>
          <w:rFonts w:ascii="Calibri;sans-serif" w:hAnsi="Calibri;sans-serif"/>
          <w:b/>
          <w:color w:val="222222"/>
          <w:sz w:val="24"/>
        </w:rPr>
      </w:pPr>
      <w:r>
        <w:rPr>
          <w:rFonts w:ascii="Calibri;sans-serif" w:hAnsi="Calibri;sans-serif"/>
          <w:b/>
          <w:color w:val="222222"/>
          <w:sz w:val="24"/>
        </w:rPr>
        <w:t>Password: AXf8t9NzkFxXjdhbvF8H3bHbngRfTe3h6UsvXt23SQ</w:t>
      </w:r>
    </w:p>
    <w:p w14:paraId="699E4749" w14:textId="77777777" w:rsidR="0053243C" w:rsidRDefault="00000000">
      <w:pPr>
        <w:pStyle w:val="BodyText"/>
        <w:spacing w:after="0" w:line="331" w:lineRule="auto"/>
        <w:rPr>
          <w:rFonts w:ascii="Calibri;sans-serif" w:hAnsi="Calibri;sans-serif"/>
          <w:b/>
          <w:color w:val="222222"/>
          <w:sz w:val="24"/>
        </w:rPr>
      </w:pPr>
      <w:r>
        <w:rPr>
          <w:rFonts w:ascii="Calibri;sans-serif" w:hAnsi="Calibri;sans-serif"/>
          <w:b/>
          <w:color w:val="222222"/>
          <w:sz w:val="24"/>
        </w:rPr>
        <w:t>Public IP: 13.71.17.78</w:t>
      </w:r>
    </w:p>
    <w:p w14:paraId="699E474A" w14:textId="77777777" w:rsidR="0053243C" w:rsidRDefault="00000000">
      <w:pPr>
        <w:pStyle w:val="BodyText"/>
        <w:spacing w:after="0" w:line="331" w:lineRule="auto"/>
        <w:rPr>
          <w:rFonts w:ascii="Calibri;sans-serif" w:hAnsi="Calibri;sans-serif"/>
          <w:b/>
          <w:color w:val="222222"/>
          <w:sz w:val="24"/>
        </w:rPr>
      </w:pPr>
      <w:r>
        <w:rPr>
          <w:rFonts w:ascii="Calibri;sans-serif" w:hAnsi="Calibri;sans-serif"/>
          <w:b/>
          <w:color w:val="222222"/>
          <w:sz w:val="24"/>
        </w:rPr>
        <w:t>Private IP: 10.0.5.50</w:t>
      </w:r>
    </w:p>
    <w:p w14:paraId="699E474B" w14:textId="77777777" w:rsidR="0053243C" w:rsidRDefault="0053243C"/>
    <w:p w14:paraId="699E474C" w14:textId="77777777" w:rsidR="0053243C" w:rsidRDefault="0053243C"/>
    <w:p w14:paraId="699E474D" w14:textId="77777777" w:rsidR="0053243C" w:rsidRDefault="0053243C"/>
    <w:p w14:paraId="699E474E" w14:textId="77777777" w:rsidR="0053243C" w:rsidRDefault="0053243C"/>
    <w:p w14:paraId="699E474F" w14:textId="77777777" w:rsidR="0053243C" w:rsidRDefault="00000000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===== when shutdown server ======</w:t>
      </w:r>
    </w:p>
    <w:p w14:paraId="699E4750" w14:textId="77777777" w:rsidR="0053243C" w:rsidRDefault="00000000">
      <w:r>
        <w:t xml:space="preserve">one date </w:t>
      </w:r>
    </w:p>
    <w:p w14:paraId="699E4751" w14:textId="77777777" w:rsidR="0053243C" w:rsidRDefault="00000000">
      <w:r>
        <w:t>#last -x|grep shutdown | head -1</w:t>
      </w:r>
    </w:p>
    <w:p w14:paraId="699E4752" w14:textId="77777777" w:rsidR="0053243C" w:rsidRDefault="0053243C"/>
    <w:p w14:paraId="699E4753" w14:textId="77777777" w:rsidR="0053243C" w:rsidRDefault="00000000">
      <w:r>
        <w:t>all date</w:t>
      </w:r>
    </w:p>
    <w:p w14:paraId="699E4754" w14:textId="77777777" w:rsidR="0053243C" w:rsidRDefault="00000000">
      <w:r>
        <w:t>#last -x|grep shutdown</w:t>
      </w:r>
    </w:p>
    <w:p w14:paraId="699E4755" w14:textId="77777777" w:rsidR="0053243C" w:rsidRDefault="0053243C"/>
    <w:p w14:paraId="699E4756" w14:textId="77777777" w:rsidR="0053243C" w:rsidRDefault="0053243C"/>
    <w:p w14:paraId="699E4757" w14:textId="77777777" w:rsidR="0053243C" w:rsidRDefault="00000000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==========db access from command =====</w:t>
      </w:r>
    </w:p>
    <w:p w14:paraId="699E4758" w14:textId="77777777" w:rsidR="0053243C" w:rsidRDefault="0053243C"/>
    <w:p w14:paraId="699E4759" w14:textId="77777777" w:rsidR="0053243C" w:rsidRDefault="00000000">
      <w:r>
        <w:t>create user 'rahulpati'@'%' identified by 'Rahul@123';</w:t>
      </w:r>
    </w:p>
    <w:p w14:paraId="699E475A" w14:textId="77777777" w:rsidR="0053243C" w:rsidRDefault="0053243C"/>
    <w:p w14:paraId="699E475B" w14:textId="77777777" w:rsidR="0053243C" w:rsidRDefault="00000000">
      <w:r>
        <w:t>use aus_applynow;</w:t>
      </w:r>
    </w:p>
    <w:p w14:paraId="699E475C" w14:textId="77777777" w:rsidR="0053243C" w:rsidRDefault="0053243C"/>
    <w:p w14:paraId="699E475D" w14:textId="77777777" w:rsidR="0053243C" w:rsidRDefault="00000000">
      <w:r>
        <w:t>GRANT all privileges on aus_applynow.* TO 'rahulpati'@'%';</w:t>
      </w:r>
    </w:p>
    <w:p w14:paraId="699E475E" w14:textId="77777777" w:rsidR="0053243C" w:rsidRDefault="0053243C"/>
    <w:p w14:paraId="699E475F" w14:textId="77777777" w:rsidR="0053243C" w:rsidRDefault="00000000">
      <w:r>
        <w:t>Show grants for ‘rahulpati’;</w:t>
      </w:r>
    </w:p>
    <w:p w14:paraId="699E4760" w14:textId="77777777" w:rsidR="0053243C" w:rsidRDefault="0053243C"/>
    <w:p w14:paraId="699E4761" w14:textId="77777777" w:rsidR="0053243C" w:rsidRDefault="0053243C"/>
    <w:p w14:paraId="699E4762" w14:textId="77777777" w:rsidR="0053243C" w:rsidRDefault="0053243C"/>
    <w:p w14:paraId="699E4763" w14:textId="77777777" w:rsidR="0053243C" w:rsidRDefault="0053243C"/>
    <w:p w14:paraId="699E4764" w14:textId="77777777" w:rsidR="0053243C" w:rsidRDefault="0053243C"/>
    <w:p w14:paraId="699E4765" w14:textId="77777777" w:rsidR="0053243C" w:rsidRDefault="0053243C"/>
    <w:p w14:paraId="699E4766" w14:textId="77777777" w:rsidR="0053243C" w:rsidRDefault="0053243C"/>
    <w:p w14:paraId="699E4767" w14:textId="77777777" w:rsidR="0053243C" w:rsidRDefault="00000000">
      <w:pPr>
        <w:rPr>
          <w:b/>
          <w:bCs/>
          <w:sz w:val="42"/>
        </w:rPr>
      </w:pPr>
      <w:r>
        <w:rPr>
          <w:b/>
          <w:bCs/>
          <w:sz w:val="42"/>
        </w:rPr>
        <w:t xml:space="preserve"> ====== one file to multiple location ==========</w:t>
      </w:r>
    </w:p>
    <w:p w14:paraId="699E4768" w14:textId="77777777" w:rsidR="0053243C" w:rsidRDefault="0053243C">
      <w:pPr>
        <w:rPr>
          <w:b/>
          <w:bCs/>
          <w:sz w:val="42"/>
        </w:rPr>
      </w:pPr>
    </w:p>
    <w:p w14:paraId="699E4769" w14:textId="77777777" w:rsidR="0053243C" w:rsidRDefault="00000000">
      <w:pPr>
        <w:pStyle w:val="Heading3"/>
        <w:rPr>
          <w:rFonts w:ascii="Menlo;Consolas;Monaco;Andale Mo" w:hAnsi="Menlo;Consolas;Monaco;Andale Mo"/>
          <w:b w:val="0"/>
          <w:bCs w:val="0"/>
          <w:color w:val="111111"/>
          <w:sz w:val="35"/>
          <w:szCs w:val="30"/>
        </w:rPr>
      </w:pPr>
      <w:r>
        <w:rPr>
          <w:rFonts w:ascii="Menlo;Consolas;Monaco;Andale Mo" w:hAnsi="Menlo;Consolas;Monaco;Andale Mo"/>
          <w:b w:val="0"/>
          <w:bCs w:val="0"/>
          <w:color w:val="111111"/>
          <w:sz w:val="35"/>
          <w:szCs w:val="30"/>
        </w:rPr>
        <w:t>== Copying one file named foo.txt to multiple directories called /tmp/1/, /tmp/2/, and /tmp/3 using </w:t>
      </w:r>
      <w:r>
        <w:rPr>
          <w:rFonts w:ascii="Menlo;Consolas;Monaco;Andale Mo" w:hAnsi="Menlo;Consolas;Monaco;Andale Mo"/>
          <w:b w:val="0"/>
          <w:bCs w:val="0"/>
          <w:color w:val="FF9900"/>
          <w:sz w:val="35"/>
          <w:szCs w:val="30"/>
        </w:rPr>
        <w:t>parallel ===</w:t>
      </w:r>
    </w:p>
    <w:p w14:paraId="699E476A" w14:textId="77777777" w:rsidR="0053243C" w:rsidRDefault="0053243C"/>
    <w:p w14:paraId="699E476B" w14:textId="77777777" w:rsidR="0053243C" w:rsidRDefault="0053243C"/>
    <w:p w14:paraId="699E476C" w14:textId="77777777" w:rsidR="0053243C" w:rsidRDefault="00000000">
      <w:r>
        <w:t>parallel cp pihu ::: /home/serosoft/Downloads/ /home/serosoft/Documents/ /home/serosoft/Music/</w:t>
      </w:r>
    </w:p>
    <w:p w14:paraId="699E476D" w14:textId="77777777" w:rsidR="0053243C" w:rsidRDefault="0053243C"/>
    <w:p w14:paraId="699E476E" w14:textId="77777777" w:rsidR="0053243C" w:rsidRDefault="0053243C"/>
    <w:p w14:paraId="699E476F" w14:textId="77777777" w:rsidR="0053243C" w:rsidRDefault="00000000">
      <w:r>
        <w:t>parallel cp pihu ::: location1 location2 location3</w:t>
      </w:r>
    </w:p>
    <w:p w14:paraId="699E4770" w14:textId="77777777" w:rsidR="0053243C" w:rsidRDefault="0053243C"/>
    <w:p w14:paraId="699E4771" w14:textId="77777777" w:rsidR="0053243C" w:rsidRDefault="0053243C"/>
    <w:p w14:paraId="699E4772" w14:textId="77777777" w:rsidR="0053243C" w:rsidRDefault="00000000">
      <w:r>
        <w:t>============== jenkins issues 26-10-2021 ==================</w:t>
      </w:r>
    </w:p>
    <w:p w14:paraId="699E4773" w14:textId="77777777" w:rsidR="0053243C" w:rsidRDefault="0053243C"/>
    <w:p w14:paraId="699E4774" w14:textId="77777777" w:rsidR="0053243C" w:rsidRDefault="00000000">
      <w:pPr>
        <w:rPr>
          <w:sz w:val="22"/>
          <w:szCs w:val="22"/>
        </w:rPr>
      </w:pPr>
      <w:r>
        <w:rPr>
          <w:sz w:val="22"/>
          <w:szCs w:val="22"/>
        </w:rPr>
        <w:t>(/opt/serosoft/jenkins/jenkinsWorkspace/workspace/CodeCheckout1/serosoft-academia-parent/serosoft-academia-service/src/main/java/in/serosoft/academia/server/aspects/RequestValidatorFilter.java)</w:t>
      </w:r>
    </w:p>
    <w:p w14:paraId="699E4775" w14:textId="77777777" w:rsidR="0053243C" w:rsidRDefault="00000000">
      <w:r>
        <w:t xml:space="preserve">add below line and 31 number also remove old line </w:t>
      </w:r>
    </w:p>
    <w:p w14:paraId="699E4776" w14:textId="77777777" w:rsidR="0053243C" w:rsidRDefault="0053243C"/>
    <w:p w14:paraId="699E4777" w14:textId="77777777" w:rsidR="0053243C" w:rsidRDefault="0053243C"/>
    <w:p w14:paraId="699E4778" w14:textId="77777777" w:rsidR="0053243C" w:rsidRDefault="00000000">
      <w:r>
        <w:t>import org.apache.commons.lang3.StringUtils;</w:t>
      </w:r>
    </w:p>
    <w:p w14:paraId="699E4779" w14:textId="77777777" w:rsidR="0053243C" w:rsidRDefault="0053243C"/>
    <w:p w14:paraId="699E477A" w14:textId="77777777" w:rsidR="0053243C" w:rsidRDefault="00000000">
      <w:r>
        <w:t>(remove this line == import com.itextpdf.styledxmlparser.jsoup.helper.StringUtil;)</w:t>
      </w:r>
    </w:p>
    <w:p w14:paraId="699E477B" w14:textId="77777777" w:rsidR="0053243C" w:rsidRDefault="0053243C"/>
    <w:p w14:paraId="699E477C" w14:textId="77777777" w:rsidR="0053243C" w:rsidRDefault="0053243C"/>
    <w:p w14:paraId="699E477D" w14:textId="77777777" w:rsidR="0053243C" w:rsidRDefault="00000000">
      <w:r>
        <w:rPr>
          <w:noProof/>
        </w:rPr>
        <w:lastRenderedPageBreak/>
        <w:drawing>
          <wp:anchor distT="0" distB="0" distL="0" distR="0" simplePos="0" relativeHeight="36" behindDoc="0" locked="0" layoutInCell="1" allowOverlap="1" wp14:anchorId="699E5233" wp14:editId="699E52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641090"/>
            <wp:effectExtent l="0" t="0" r="0" b="0"/>
            <wp:wrapSquare wrapText="largest"/>
            <wp:docPr id="3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77E" w14:textId="77777777" w:rsidR="0053243C" w:rsidRDefault="0053243C"/>
    <w:p w14:paraId="699E477F" w14:textId="77777777" w:rsidR="0053243C" w:rsidRDefault="0053243C"/>
    <w:p w14:paraId="699E4780" w14:textId="77777777" w:rsidR="0053243C" w:rsidRDefault="0053243C"/>
    <w:p w14:paraId="699E4781" w14:textId="77777777" w:rsidR="0053243C" w:rsidRDefault="0053243C"/>
    <w:p w14:paraId="699E4782" w14:textId="77777777" w:rsidR="0053243C" w:rsidRDefault="0053243C"/>
    <w:p w14:paraId="699E4783" w14:textId="77777777" w:rsidR="0053243C" w:rsidRDefault="0053243C"/>
    <w:p w14:paraId="699E4784" w14:textId="77777777" w:rsidR="0053243C" w:rsidRDefault="0053243C"/>
    <w:p w14:paraId="699E4785" w14:textId="77777777" w:rsidR="0053243C" w:rsidRDefault="0053243C"/>
    <w:p w14:paraId="699E4786" w14:textId="77777777" w:rsidR="0053243C" w:rsidRDefault="0053243C"/>
    <w:p w14:paraId="699E4787" w14:textId="77777777" w:rsidR="0053243C" w:rsidRDefault="0053243C"/>
    <w:p w14:paraId="699E4788" w14:textId="77777777" w:rsidR="0053243C" w:rsidRDefault="0053243C"/>
    <w:p w14:paraId="699E4789" w14:textId="77777777" w:rsidR="0053243C" w:rsidRDefault="0053243C"/>
    <w:p w14:paraId="699E478A" w14:textId="77777777" w:rsidR="0053243C" w:rsidRDefault="0053243C"/>
    <w:p w14:paraId="699E478B" w14:textId="77777777" w:rsidR="0053243C" w:rsidRDefault="0053243C"/>
    <w:p w14:paraId="699E478C" w14:textId="77777777" w:rsidR="0053243C" w:rsidRDefault="0053243C"/>
    <w:p w14:paraId="699E478D" w14:textId="77777777" w:rsidR="0053243C" w:rsidRDefault="0053243C"/>
    <w:p w14:paraId="699E478E" w14:textId="77777777" w:rsidR="0053243C" w:rsidRDefault="0053243C"/>
    <w:p w14:paraId="699E478F" w14:textId="77777777" w:rsidR="0053243C" w:rsidRDefault="00000000">
      <w:r>
        <w:t xml:space="preserve">add only “s” line number 68 </w:t>
      </w:r>
    </w:p>
    <w:p w14:paraId="699E4790" w14:textId="77777777" w:rsidR="0053243C" w:rsidRDefault="0053243C"/>
    <w:p w14:paraId="699E4791" w14:textId="77777777" w:rsidR="0053243C" w:rsidRDefault="00000000">
      <w:r>
        <w:t>StringUtils;</w:t>
      </w:r>
    </w:p>
    <w:p w14:paraId="699E4792" w14:textId="77777777" w:rsidR="0053243C" w:rsidRDefault="0053243C"/>
    <w:p w14:paraId="699E4793" w14:textId="77777777" w:rsidR="0053243C" w:rsidRDefault="00000000">
      <w:r>
        <w:rPr>
          <w:noProof/>
        </w:rPr>
        <w:lastRenderedPageBreak/>
        <w:drawing>
          <wp:anchor distT="0" distB="0" distL="0" distR="0" simplePos="0" relativeHeight="35" behindDoc="0" locked="0" layoutInCell="1" allowOverlap="1" wp14:anchorId="699E5235" wp14:editId="699E52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641090"/>
            <wp:effectExtent l="0" t="0" r="0" b="0"/>
            <wp:wrapSquare wrapText="largest"/>
            <wp:docPr id="4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794" w14:textId="77777777" w:rsidR="0053243C" w:rsidRDefault="0053243C"/>
    <w:p w14:paraId="699E4795" w14:textId="77777777" w:rsidR="0053243C" w:rsidRDefault="0053243C"/>
    <w:p w14:paraId="699E4796" w14:textId="77777777" w:rsidR="0053243C" w:rsidRDefault="0053243C"/>
    <w:p w14:paraId="699E4797" w14:textId="77777777" w:rsidR="0053243C" w:rsidRDefault="0053243C"/>
    <w:p w14:paraId="699E4798" w14:textId="77777777" w:rsidR="0053243C" w:rsidRDefault="0053243C"/>
    <w:p w14:paraId="699E4799" w14:textId="77777777" w:rsidR="0053243C" w:rsidRDefault="00000000">
      <w:r>
        <w:t>============ tomcat down / start ==============</w:t>
      </w:r>
    </w:p>
    <w:p w14:paraId="699E479A" w14:textId="77777777" w:rsidR="0053243C" w:rsidRDefault="0053243C"/>
    <w:p w14:paraId="699E479B" w14:textId="77777777" w:rsidR="0053243C" w:rsidRDefault="0053243C"/>
    <w:p w14:paraId="699E479C" w14:textId="77777777" w:rsidR="0053243C" w:rsidRDefault="00000000">
      <w:r>
        <w:t>------------------------tomcat down =========</w:t>
      </w:r>
    </w:p>
    <w:p w14:paraId="699E479D" w14:textId="77777777" w:rsidR="0053243C" w:rsidRDefault="0053243C"/>
    <w:p w14:paraId="699E479E" w14:textId="77777777" w:rsidR="0053243C" w:rsidRDefault="00000000">
      <w:r>
        <w:t>vim tomcat_down.sh</w:t>
      </w:r>
    </w:p>
    <w:p w14:paraId="699E479F" w14:textId="77777777" w:rsidR="0053243C" w:rsidRDefault="0053243C"/>
    <w:p w14:paraId="699E47A0" w14:textId="77777777" w:rsidR="0053243C" w:rsidRDefault="00000000">
      <w:r>
        <w:t>#!/bin/bash</w:t>
      </w:r>
    </w:p>
    <w:p w14:paraId="699E47A1" w14:textId="77777777" w:rsidR="0053243C" w:rsidRDefault="0053243C"/>
    <w:p w14:paraId="699E47A2" w14:textId="77777777" w:rsidR="0053243C" w:rsidRDefault="00000000">
      <w:r>
        <w:t>pkill -9 -f tomcat_aef_live</w:t>
      </w:r>
    </w:p>
    <w:p w14:paraId="699E47A3" w14:textId="77777777" w:rsidR="0053243C" w:rsidRDefault="00000000">
      <w:r>
        <w:t>--------------------  tomcat start =======</w:t>
      </w:r>
    </w:p>
    <w:p w14:paraId="699E47A4" w14:textId="77777777" w:rsidR="0053243C" w:rsidRDefault="00000000">
      <w:r>
        <w:t>vim tomcat_start.sh</w:t>
      </w:r>
    </w:p>
    <w:p w14:paraId="699E47A5" w14:textId="77777777" w:rsidR="0053243C" w:rsidRDefault="0053243C"/>
    <w:p w14:paraId="699E47A6" w14:textId="77777777" w:rsidR="0053243C" w:rsidRDefault="00000000">
      <w:r>
        <w:t>#!/bin/bash</w:t>
      </w:r>
    </w:p>
    <w:p w14:paraId="699E47A7" w14:textId="77777777" w:rsidR="0053243C" w:rsidRDefault="00000000">
      <w:r>
        <w:t>sh /opt/serosoft/tomcat_aef_live/bin/startup.sh</w:t>
      </w:r>
    </w:p>
    <w:p w14:paraId="699E47A8" w14:textId="77777777" w:rsidR="0053243C" w:rsidRDefault="0053243C"/>
    <w:p w14:paraId="699E47A9" w14:textId="77777777" w:rsidR="0053243C" w:rsidRDefault="0053243C"/>
    <w:p w14:paraId="699E47AA" w14:textId="77777777" w:rsidR="0053243C" w:rsidRDefault="00000000">
      <w:r>
        <w:t>============ tomcat down / start ==============</w:t>
      </w:r>
    </w:p>
    <w:p w14:paraId="699E47AB" w14:textId="77777777" w:rsidR="0053243C" w:rsidRDefault="0053243C"/>
    <w:p w14:paraId="699E47AC" w14:textId="77777777" w:rsidR="0053243C" w:rsidRDefault="00000000">
      <w:pPr>
        <w:rPr>
          <w:rStyle w:val="SourceText"/>
        </w:rPr>
      </w:pPr>
      <w:hyperlink r:id="rId10"/>
    </w:p>
    <w:p w14:paraId="699E47AD" w14:textId="77777777" w:rsidR="0053243C" w:rsidRDefault="0053243C"/>
    <w:p w14:paraId="699E47AE" w14:textId="77777777" w:rsidR="0053243C" w:rsidRDefault="0053243C"/>
    <w:p w14:paraId="699E47AF" w14:textId="77777777" w:rsidR="0053243C" w:rsidRDefault="0053243C"/>
    <w:p w14:paraId="699E47B0" w14:textId="77777777" w:rsidR="0053243C" w:rsidRDefault="0053243C"/>
    <w:p w14:paraId="699E47B1" w14:textId="77777777" w:rsidR="0053243C" w:rsidRDefault="00000000">
      <w:r>
        <w:t>===== htop =============</w:t>
      </w:r>
    </w:p>
    <w:p w14:paraId="699E47B2" w14:textId="77777777" w:rsidR="0053243C" w:rsidRDefault="0053243C"/>
    <w:p w14:paraId="699E47B3" w14:textId="77777777" w:rsidR="0053243C" w:rsidRDefault="0053243C"/>
    <w:p w14:paraId="699E47B4" w14:textId="77777777" w:rsidR="0053243C" w:rsidRDefault="00000000">
      <w:bookmarkStart w:id="188" w:name="%3Aaox.co"/>
      <w:bookmarkEnd w:id="188"/>
      <w:r>
        <w:t>Show top 50 running processes ordered by highest memory/cpu usage refreshing every 1s</w:t>
      </w:r>
      <w:r>
        <w:br/>
      </w:r>
      <w:r>
        <w:br/>
        <w:t>watch -n1 "ps aux --sort=-%mem,-%cpu | head -n 50"</w:t>
      </w:r>
    </w:p>
    <w:p w14:paraId="699E47B5" w14:textId="77777777" w:rsidR="0053243C" w:rsidRDefault="0053243C"/>
    <w:p w14:paraId="699E47B6" w14:textId="77777777" w:rsidR="0053243C" w:rsidRDefault="0053243C"/>
    <w:p w14:paraId="699E47B7" w14:textId="77777777" w:rsidR="0053243C" w:rsidRDefault="0053243C"/>
    <w:p w14:paraId="699E47B8" w14:textId="77777777" w:rsidR="0053243C" w:rsidRDefault="0053243C"/>
    <w:p w14:paraId="699E47B9" w14:textId="77777777" w:rsidR="0053243C" w:rsidRDefault="0053243C"/>
    <w:p w14:paraId="699E47BA" w14:textId="77777777" w:rsidR="0053243C" w:rsidRDefault="0053243C"/>
    <w:p w14:paraId="699E47BB" w14:textId="77777777" w:rsidR="0053243C" w:rsidRDefault="00000000">
      <w:r>
        <w:t>=========== folder files count  ===================</w:t>
      </w:r>
    </w:p>
    <w:p w14:paraId="699E47BC" w14:textId="77777777" w:rsidR="0053243C" w:rsidRDefault="0053243C"/>
    <w:p w14:paraId="699E47BD" w14:textId="77777777" w:rsidR="0053243C" w:rsidRDefault="00000000">
      <w:r>
        <w:t>ls | wc -l</w:t>
      </w:r>
    </w:p>
    <w:p w14:paraId="699E47BE" w14:textId="77777777" w:rsidR="0053243C" w:rsidRDefault="0053243C"/>
    <w:p w14:paraId="699E47BF" w14:textId="77777777" w:rsidR="0053243C" w:rsidRDefault="0053243C"/>
    <w:p w14:paraId="699E47C0" w14:textId="77777777" w:rsidR="0053243C" w:rsidRDefault="00000000">
      <w:r>
        <w:t>wc dbbackup.sh</w:t>
      </w:r>
    </w:p>
    <w:p w14:paraId="699E47C1" w14:textId="77777777" w:rsidR="0053243C" w:rsidRDefault="0053243C"/>
    <w:p w14:paraId="699E47C2" w14:textId="77777777" w:rsidR="0053243C" w:rsidRDefault="0053243C"/>
    <w:p w14:paraId="699E47C3" w14:textId="77777777" w:rsidR="0053243C" w:rsidRDefault="0053243C"/>
    <w:p w14:paraId="699E47C4" w14:textId="77777777" w:rsidR="0053243C" w:rsidRDefault="00000000">
      <w:r>
        <w:t>================== remote backup ==============</w:t>
      </w:r>
    </w:p>
    <w:p w14:paraId="699E47C5" w14:textId="77777777" w:rsidR="0053243C" w:rsidRDefault="0053243C"/>
    <w:p w14:paraId="699E47C6" w14:textId="77777777" w:rsidR="0053243C" w:rsidRDefault="00000000">
      <w:r>
        <w:t>mysqldump --user=ss_root --host=102.133.235.66 --password --routines --events --databases  --set-gtid-purged=OFF "buzz" "buzz_audit" &gt; buzz_15102021.sql</w:t>
      </w:r>
    </w:p>
    <w:p w14:paraId="699E47C7" w14:textId="77777777" w:rsidR="0053243C" w:rsidRDefault="0053243C"/>
    <w:p w14:paraId="699E47C8" w14:textId="77777777" w:rsidR="0053243C" w:rsidRDefault="0053243C"/>
    <w:p w14:paraId="699E47C9" w14:textId="77777777" w:rsidR="0053243C" w:rsidRDefault="0053243C"/>
    <w:p w14:paraId="699E47CA" w14:textId="77777777" w:rsidR="0053243C" w:rsidRDefault="00000000">
      <w:r>
        <w:t>================= nfs ========================</w:t>
      </w:r>
    </w:p>
    <w:p w14:paraId="699E47CB" w14:textId="77777777" w:rsidR="0053243C" w:rsidRDefault="0000000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Server side ----</w:t>
      </w:r>
    </w:p>
    <w:p w14:paraId="699E47CC" w14:textId="77777777" w:rsidR="0053243C" w:rsidRDefault="00000000">
      <w:r>
        <w:t>sudo apt-get install nfs-kernel-server</w:t>
      </w:r>
    </w:p>
    <w:p w14:paraId="699E47CD" w14:textId="77777777" w:rsidR="0053243C" w:rsidRDefault="0053243C"/>
    <w:p w14:paraId="699E47CE" w14:textId="77777777" w:rsidR="0053243C" w:rsidRDefault="00000000">
      <w:r>
        <w:t>vi /etc/exports (open file and past this configuration)</w:t>
      </w:r>
    </w:p>
    <w:p w14:paraId="699E47CF" w14:textId="77777777" w:rsidR="0053243C" w:rsidRDefault="00000000">
      <w:r>
        <w:t>/opt/serosoft/v2_uploads *(rw,sync,root_squash,subtree_check)</w:t>
      </w:r>
    </w:p>
    <w:p w14:paraId="699E47D0" w14:textId="77777777" w:rsidR="0053243C" w:rsidRDefault="0053243C">
      <w:pPr>
        <w:rPr>
          <w:ins w:id="189" w:author="Unknown Author" w:date="2022-05-25T11:41:00Z"/>
        </w:rPr>
      </w:pPr>
    </w:p>
    <w:p w14:paraId="699E47D1" w14:textId="77777777" w:rsidR="0053243C" w:rsidRDefault="00000000">
      <w:ins w:id="190" w:author="Unknown Author" w:date="2022-05-25T11:41:00Z">
        <w:r>
          <w:t>sudo exportfs -a</w:t>
        </w:r>
      </w:ins>
    </w:p>
    <w:p w14:paraId="699E47D2" w14:textId="77777777" w:rsidR="0053243C" w:rsidRDefault="00000000">
      <w:r>
        <w:lastRenderedPageBreak/>
        <w:t xml:space="preserve">service nfs-kernel-server restart </w:t>
      </w:r>
    </w:p>
    <w:p w14:paraId="699E47D3" w14:textId="77777777" w:rsidR="0053243C" w:rsidRDefault="0053243C"/>
    <w:p w14:paraId="699E47D4" w14:textId="77777777" w:rsidR="0053243C" w:rsidRDefault="0053243C"/>
    <w:p w14:paraId="699E47D5" w14:textId="77777777" w:rsidR="0053243C" w:rsidRDefault="0000000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client side ----</w:t>
      </w:r>
    </w:p>
    <w:p w14:paraId="699E47D6" w14:textId="77777777" w:rsidR="0053243C" w:rsidRDefault="00000000">
      <w:r>
        <w:t>sudo apt-get install nfs-common</w:t>
      </w:r>
    </w:p>
    <w:p w14:paraId="699E47D7" w14:textId="77777777" w:rsidR="0053243C" w:rsidRDefault="0053243C"/>
    <w:p w14:paraId="699E47D8" w14:textId="77777777" w:rsidR="0053243C" w:rsidRDefault="00000000">
      <w:r>
        <w:t xml:space="preserve">sudo vi /etc/fstab </w:t>
      </w:r>
    </w:p>
    <w:p w14:paraId="699E47D9" w14:textId="77777777" w:rsidR="0053243C" w:rsidRDefault="0053243C"/>
    <w:p w14:paraId="699E47DA" w14:textId="77777777" w:rsidR="0053243C" w:rsidRDefault="00000000">
      <w:r>
        <w:t>192.168.30.40:/opt/serosoft/v2_uploads /opt/serosoft/v2_uploads nfs defaults 0 0</w:t>
      </w:r>
    </w:p>
    <w:p w14:paraId="699E47DB" w14:textId="77777777" w:rsidR="0053243C" w:rsidRDefault="0053243C"/>
    <w:p w14:paraId="699E47DC" w14:textId="77777777" w:rsidR="0053243C" w:rsidRDefault="00000000">
      <w:r>
        <w:t>sudo mount 192.168.30.40:/opt/serosoft/v2_uploads /opt/serosoft/v2_uploads</w:t>
      </w:r>
    </w:p>
    <w:p w14:paraId="699E47DD" w14:textId="77777777" w:rsidR="0053243C" w:rsidRDefault="0053243C"/>
    <w:p w14:paraId="699E47DE" w14:textId="77777777" w:rsidR="0053243C" w:rsidRDefault="00000000">
      <w:r>
        <w:t xml:space="preserve">check </w:t>
      </w:r>
    </w:p>
    <w:p w14:paraId="699E47DF" w14:textId="77777777" w:rsidR="0053243C" w:rsidRDefault="00000000">
      <w:r>
        <w:t>#df  -Th</w:t>
      </w:r>
    </w:p>
    <w:p w14:paraId="699E47E0" w14:textId="77777777" w:rsidR="0053243C" w:rsidRDefault="0053243C"/>
    <w:p w14:paraId="699E47E1" w14:textId="77777777" w:rsidR="0053243C" w:rsidRDefault="0053243C"/>
    <w:p w14:paraId="699E47E2" w14:textId="77777777" w:rsidR="0053243C" w:rsidRDefault="0053243C"/>
    <w:p w14:paraId="699E47E3" w14:textId="77777777" w:rsidR="0053243C" w:rsidRDefault="0053243C"/>
    <w:p w14:paraId="699E47E4" w14:textId="77777777" w:rsidR="0053243C" w:rsidRDefault="00000000">
      <w:r>
        <w:t>=========== mydbops =====================</w:t>
      </w:r>
    </w:p>
    <w:p w14:paraId="699E47E5" w14:textId="77777777" w:rsidR="0053243C" w:rsidRDefault="0053243C"/>
    <w:p w14:paraId="699E47E6" w14:textId="77777777" w:rsidR="0053243C" w:rsidRDefault="00000000">
      <w:hyperlink r:id="rId11" w:tgtFrame="_blank">
        <w:bookmarkStart w:id="191" w:name="%3A1dv.co"/>
        <w:bookmarkEnd w:id="191"/>
        <w:r>
          <w:rPr>
            <w:rStyle w:val="Hyperlink"/>
          </w:rPr>
          <w:t>https://tickets.mydbops.com/support/tickets/new</w:t>
        </w:r>
      </w:hyperlink>
    </w:p>
    <w:p w14:paraId="699E47E7" w14:textId="77777777" w:rsidR="0053243C" w:rsidRDefault="00000000">
      <w:hyperlink r:id="rId12">
        <w:r>
          <w:rPr>
            <w:rStyle w:val="Hyperlink"/>
          </w:rPr>
          <w:t>https://tickets.mydbops.com/support/tickets/new</w:t>
        </w:r>
      </w:hyperlink>
    </w:p>
    <w:p w14:paraId="699E47E8" w14:textId="77777777" w:rsidR="0053243C" w:rsidRDefault="0053243C"/>
    <w:p w14:paraId="699E47E9" w14:textId="77777777" w:rsidR="0053243C" w:rsidRDefault="00000000">
      <w:r>
        <w:t>S@123vinay</w:t>
      </w:r>
    </w:p>
    <w:p w14:paraId="699E47EA" w14:textId="77777777" w:rsidR="0053243C" w:rsidRDefault="0053243C"/>
    <w:p w14:paraId="699E47EB" w14:textId="77777777" w:rsidR="0053243C" w:rsidRDefault="0053243C"/>
    <w:p w14:paraId="699E47EC" w14:textId="77777777" w:rsidR="0053243C" w:rsidRDefault="0053243C"/>
    <w:p w14:paraId="699E47ED" w14:textId="77777777" w:rsidR="0053243C" w:rsidRDefault="0053243C"/>
    <w:p w14:paraId="699E47EE" w14:textId="77777777" w:rsidR="0053243C" w:rsidRDefault="0053243C"/>
    <w:p w14:paraId="699E47EF" w14:textId="77777777" w:rsidR="0053243C" w:rsidRDefault="0053243C"/>
    <w:p w14:paraId="699E47F0" w14:textId="77777777" w:rsidR="0053243C" w:rsidRDefault="0053243C"/>
    <w:p w14:paraId="699E47F1" w14:textId="77777777" w:rsidR="0053243C" w:rsidRDefault="00000000">
      <w:r>
        <w:t>============== ping block =================</w:t>
      </w:r>
    </w:p>
    <w:p w14:paraId="699E47F2" w14:textId="77777777" w:rsidR="0053243C" w:rsidRDefault="00000000">
      <w:r>
        <w:t>(0=mean disable)</w:t>
      </w:r>
    </w:p>
    <w:p w14:paraId="699E47F3" w14:textId="77777777" w:rsidR="0053243C" w:rsidRDefault="00000000">
      <w:bookmarkStart w:id="192" w:name="%3A9n9.co"/>
      <w:bookmarkEnd w:id="192"/>
      <w:r>
        <w:t>sudo sysctl --w net.ipv4.icmp_echo_ignore_all=0</w:t>
      </w:r>
    </w:p>
    <w:p w14:paraId="699E47F4" w14:textId="77777777" w:rsidR="0053243C" w:rsidRDefault="0053243C"/>
    <w:p w14:paraId="699E47F5" w14:textId="77777777" w:rsidR="0053243C" w:rsidRDefault="00000000">
      <w:r>
        <w:t>(1=mean enable)</w:t>
      </w:r>
    </w:p>
    <w:p w14:paraId="699E47F6" w14:textId="77777777" w:rsidR="0053243C" w:rsidRDefault="00000000">
      <w:bookmarkStart w:id="193" w:name="%3A9n9.co1"/>
      <w:bookmarkEnd w:id="193"/>
      <w:r>
        <w:t>sudo sysctl --w net.ipv4.icmp_echo_ignore_all=1</w:t>
      </w:r>
    </w:p>
    <w:p w14:paraId="699E47F7" w14:textId="77777777" w:rsidR="0053243C" w:rsidRDefault="0053243C"/>
    <w:p w14:paraId="699E47F8" w14:textId="77777777" w:rsidR="0053243C" w:rsidRDefault="0053243C"/>
    <w:p w14:paraId="699E47F9" w14:textId="77777777" w:rsidR="0053243C" w:rsidRDefault="0053243C"/>
    <w:p w14:paraId="699E47FA" w14:textId="77777777" w:rsidR="0053243C" w:rsidRDefault="0053243C"/>
    <w:p w14:paraId="699E47FB" w14:textId="77777777" w:rsidR="0053243C" w:rsidRDefault="00000000">
      <w:r>
        <w:t>----------------------</w:t>
      </w:r>
    </w:p>
    <w:p w14:paraId="699E47FC" w14:textId="77777777" w:rsidR="0053243C" w:rsidRDefault="00000000">
      <w:r>
        <w:lastRenderedPageBreak/>
        <w:t>mangodb</w:t>
      </w:r>
    </w:p>
    <w:p w14:paraId="699E47FD" w14:textId="77777777" w:rsidR="0053243C" w:rsidRDefault="0053243C"/>
    <w:p w14:paraId="699E47FE" w14:textId="77777777" w:rsidR="0053243C" w:rsidRDefault="00000000">
      <w:hyperlink r:id="rId13" w:tgtFrame="_blank">
        <w:bookmarkStart w:id="194" w:name="%3A533.co"/>
        <w:bookmarkEnd w:id="194"/>
        <w:r>
          <w:rPr>
            <w:rStyle w:val="Hyperlink"/>
          </w:rPr>
          <w:t>https://www.bmc.com/blogs/mongodb-mongodump/</w:t>
        </w:r>
      </w:hyperlink>
    </w:p>
    <w:p w14:paraId="699E47FF" w14:textId="77777777" w:rsidR="0053243C" w:rsidRDefault="0053243C">
      <w:pPr>
        <w:sectPr w:rsidR="0053243C"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800" w14:textId="77777777" w:rsidR="0053243C" w:rsidRDefault="0053243C"/>
    <w:p w14:paraId="699E4801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802" w14:textId="77777777" w:rsidR="0053243C" w:rsidRDefault="0053243C"/>
    <w:p w14:paraId="699E4803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804" w14:textId="77777777" w:rsidR="0053243C" w:rsidRDefault="00000000">
      <w:bookmarkStart w:id="195" w:name="%3A54v.co"/>
      <w:bookmarkEnd w:id="195"/>
      <w:r>
        <w:t>for mongodb</w:t>
      </w:r>
    </w:p>
    <w:p w14:paraId="699E4805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806" w14:textId="77777777" w:rsidR="0053243C" w:rsidRDefault="0053243C"/>
    <w:p w14:paraId="699E4807" w14:textId="77777777" w:rsidR="0053243C" w:rsidRDefault="0053243C"/>
    <w:p w14:paraId="699E4808" w14:textId="77777777" w:rsidR="0053243C" w:rsidRDefault="0053243C"/>
    <w:p w14:paraId="699E4809" w14:textId="77777777" w:rsidR="0053243C" w:rsidRDefault="00000000">
      <w:r>
        <w:t>============== NPFIntegration ==============</w:t>
      </w:r>
    </w:p>
    <w:p w14:paraId="699E480A" w14:textId="77777777" w:rsidR="0053243C" w:rsidRDefault="0053243C"/>
    <w:p w14:paraId="699E480B" w14:textId="77777777" w:rsidR="0053243C" w:rsidRDefault="00000000">
      <w:bookmarkStart w:id="196" w:name="%3A5hl.co"/>
      <w:bookmarkEnd w:id="196"/>
      <w:r>
        <w:t>host- proddb.centralindia.cloudapp.azure.com</w:t>
      </w:r>
    </w:p>
    <w:p w14:paraId="699E480C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80D" w14:textId="77777777" w:rsidR="0053243C" w:rsidRDefault="0053243C"/>
    <w:p w14:paraId="699E480E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80F" w14:textId="77777777" w:rsidR="0053243C" w:rsidRDefault="0053243C"/>
    <w:p w14:paraId="699E4810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811" w14:textId="77777777" w:rsidR="0053243C" w:rsidRDefault="00000000">
      <w:bookmarkStart w:id="197" w:name="%3A5hk.co"/>
      <w:bookmarkEnd w:id="197"/>
      <w:r>
        <w:t>DB name - krmu_NPFIntegration</w:t>
      </w:r>
      <w:r>
        <w:br/>
        <w:t>user- krmu_npfuser</w:t>
      </w:r>
      <w:r>
        <w:br/>
        <w:t>pass- Krmu@2021</w:t>
      </w:r>
    </w:p>
    <w:p w14:paraId="699E4812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813" w14:textId="77777777" w:rsidR="0053243C" w:rsidRDefault="0053243C"/>
    <w:p w14:paraId="699E4814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815" w14:textId="77777777" w:rsidR="0053243C" w:rsidRDefault="0053243C"/>
    <w:p w14:paraId="699E4816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817" w14:textId="77777777" w:rsidR="0053243C" w:rsidRDefault="00000000">
      <w:bookmarkStart w:id="198" w:name="%3A5hj.co"/>
      <w:bookmarkEnd w:id="198"/>
      <w:r>
        <w:t>port- 3306</w:t>
      </w:r>
    </w:p>
    <w:p w14:paraId="699E4818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819" w14:textId="77777777" w:rsidR="0053243C" w:rsidRDefault="0053243C"/>
    <w:p w14:paraId="699E481A" w14:textId="77777777" w:rsidR="0053243C" w:rsidRDefault="0053243C"/>
    <w:p w14:paraId="699E481B" w14:textId="77777777" w:rsidR="0053243C" w:rsidRDefault="00000000">
      <w:pPr>
        <w:rPr>
          <w:b/>
          <w:bCs/>
        </w:rPr>
      </w:pPr>
      <w:r>
        <w:rPr>
          <w:b/>
          <w:bCs/>
        </w:rPr>
        <w:t>================= password less authentication ======</w:t>
      </w:r>
    </w:p>
    <w:p w14:paraId="699E481C" w14:textId="77777777" w:rsidR="0053243C" w:rsidRDefault="0053243C"/>
    <w:p w14:paraId="699E481D" w14:textId="77777777" w:rsidR="0053243C" w:rsidRDefault="00000000">
      <w:r>
        <w:t xml:space="preserve">generation ssh key gen  </w:t>
      </w:r>
    </w:p>
    <w:p w14:paraId="699E481E" w14:textId="77777777" w:rsidR="0053243C" w:rsidRDefault="0053243C"/>
    <w:p w14:paraId="699E481F" w14:textId="77777777" w:rsidR="0053243C" w:rsidRDefault="00000000">
      <w:r>
        <w:t>extra# ssh-keygen</w:t>
      </w:r>
    </w:p>
    <w:p w14:paraId="699E4820" w14:textId="77777777" w:rsidR="0053243C" w:rsidRDefault="00000000">
      <w:r>
        <w:t>#cd /home/extra/.ssh/</w:t>
      </w:r>
    </w:p>
    <w:p w14:paraId="699E4821" w14:textId="77777777" w:rsidR="0053243C" w:rsidRDefault="00000000">
      <w:r>
        <w:t>#ssh-copy-id -i /home/extra/.ssh/id_rsa.pub seroadmin@192.168.1.4</w:t>
      </w:r>
    </w:p>
    <w:p w14:paraId="699E4822" w14:textId="77777777" w:rsidR="0053243C" w:rsidRDefault="00000000">
      <w:pPr>
        <w:rPr>
          <w:ins w:id="199" w:author="Unknown Author" w:date="2022-04-05T18:03:00Z"/>
        </w:rPr>
      </w:pPr>
      <w:r>
        <w:t xml:space="preserve">#ssh </w:t>
      </w:r>
      <w:r>
        <w:fldChar w:fldCharType="begin"/>
      </w:r>
      <w:r>
        <w:instrText>HYPERLINK "mailto:seroadmin@192.168.1.4" \h</w:instrText>
      </w:r>
      <w:r>
        <w:fldChar w:fldCharType="separate"/>
      </w:r>
      <w:r>
        <w:rPr>
          <w:rStyle w:val="Hyperlink"/>
          <w:rPrChange w:id="200" w:author="Unknown Author" w:date="2022-04-05T18:03:00Z">
            <w:rPr/>
          </w:rPrChange>
        </w:rPr>
        <w:t>seroadmin@</w:t>
      </w:r>
      <w:r>
        <w:rPr>
          <w:rStyle w:val="Hyperlink"/>
        </w:rPr>
        <w:fldChar w:fldCharType="end"/>
      </w:r>
      <w:r>
        <w:fldChar w:fldCharType="begin"/>
      </w:r>
      <w:r>
        <w:instrText>HYPERLINK "mailto:seroadmin@192.168.1.4" \h</w:instrText>
      </w:r>
      <w:r>
        <w:fldChar w:fldCharType="separate"/>
      </w:r>
      <w:r>
        <w:rPr>
          <w:rStyle w:val="Hyperlink"/>
          <w:rPrChange w:id="201" w:author="Unknown Author" w:date="2022-04-05T18:03:00Z">
            <w:rPr/>
          </w:rPrChange>
        </w:rPr>
        <w:t>192.168.1.4</w:t>
      </w:r>
      <w:r>
        <w:rPr>
          <w:rStyle w:val="Hyperlink"/>
        </w:rPr>
        <w:fldChar w:fldCharType="end"/>
      </w:r>
    </w:p>
    <w:p w14:paraId="699E4823" w14:textId="77777777" w:rsidR="0053243C" w:rsidRDefault="0053243C">
      <w:pPr>
        <w:rPr>
          <w:ins w:id="202" w:author="Unknown Author" w:date="2022-04-05T18:03:00Z"/>
        </w:rPr>
      </w:pPr>
    </w:p>
    <w:p w14:paraId="699E4824" w14:textId="77777777" w:rsidR="0053243C" w:rsidRDefault="00000000">
      <w:ins w:id="203" w:author="Unknown Author" w:date="2022-04-05T18:03:00Z">
        <w:r>
          <w:t>(touch authorized_keys)</w:t>
        </w:r>
      </w:ins>
    </w:p>
    <w:p w14:paraId="699E4825" w14:textId="77777777" w:rsidR="0053243C" w:rsidRDefault="0053243C"/>
    <w:p w14:paraId="699E4826" w14:textId="77777777" w:rsidR="0053243C" w:rsidRDefault="00000000">
      <w:pPr>
        <w:rPr>
          <w:ins w:id="204" w:author="Unknown Author" w:date="2022-04-05T16:17:00Z"/>
          <w:b/>
          <w:bCs/>
        </w:rPr>
      </w:pPr>
      <w:ins w:id="205" w:author="Unknown Author" w:date="2022-04-05T16:17:00Z">
        <w:r>
          <w:rPr>
            <w:b/>
            <w:bCs/>
          </w:rPr>
          <w:t>================= root logging enabled ======</w:t>
        </w:r>
      </w:ins>
    </w:p>
    <w:p w14:paraId="699E4827" w14:textId="77777777" w:rsidR="0053243C" w:rsidRDefault="0053243C">
      <w:pPr>
        <w:rPr>
          <w:ins w:id="206" w:author="Unknown Author" w:date="2022-04-05T16:17:00Z"/>
          <w:b/>
          <w:bCs/>
        </w:rPr>
      </w:pPr>
    </w:p>
    <w:p w14:paraId="699E4828" w14:textId="77777777" w:rsidR="0053243C" w:rsidRDefault="00000000">
      <w:pPr>
        <w:rPr>
          <w:ins w:id="207" w:author="Unknown Author" w:date="2022-04-05T16:17:00Z"/>
          <w:b/>
          <w:bCs/>
        </w:rPr>
      </w:pPr>
      <w:ins w:id="208" w:author="Unknown Author" w:date="2022-04-05T16:17:00Z">
        <w:r>
          <w:rPr>
            <w:b/>
            <w:bCs/>
          </w:rPr>
          <w:t>/etc/ssh# vim sshd_config</w:t>
        </w:r>
      </w:ins>
    </w:p>
    <w:p w14:paraId="699E4829" w14:textId="77777777" w:rsidR="0053243C" w:rsidRDefault="0053243C">
      <w:pPr>
        <w:rPr>
          <w:ins w:id="209" w:author="Unknown Author" w:date="2022-04-05T16:17:00Z"/>
          <w:b/>
          <w:bCs/>
        </w:rPr>
      </w:pPr>
    </w:p>
    <w:p w14:paraId="699E482A" w14:textId="77777777" w:rsidR="0053243C" w:rsidRDefault="00000000">
      <w:pPr>
        <w:rPr>
          <w:ins w:id="210" w:author="Unknown Author" w:date="2022-04-05T16:17:00Z"/>
          <w:b/>
          <w:bCs/>
        </w:rPr>
      </w:pPr>
      <w:ins w:id="211" w:author="Unknown Author" w:date="2022-04-05T16:20:00Z">
        <w:r>
          <w:rPr>
            <w:b/>
            <w:bCs/>
          </w:rPr>
          <w:t>PermitRootLogin yes</w:t>
        </w:r>
      </w:ins>
    </w:p>
    <w:p w14:paraId="699E482B" w14:textId="77777777" w:rsidR="0053243C" w:rsidRDefault="00000000">
      <w:pPr>
        <w:rPr>
          <w:ins w:id="212" w:author="Unknown Author" w:date="2022-04-05T16:17:00Z"/>
          <w:b/>
          <w:bCs/>
        </w:rPr>
      </w:pPr>
      <w:ins w:id="213" w:author="Unknown Author" w:date="2022-04-05T16:17:00Z">
        <w:r>
          <w:rPr>
            <w:b/>
            <w:bCs/>
          </w:rPr>
          <w:t>service restart sshd</w:t>
        </w:r>
      </w:ins>
    </w:p>
    <w:p w14:paraId="699E482C" w14:textId="77777777" w:rsidR="0053243C" w:rsidRDefault="00000000">
      <w:pPr>
        <w:rPr>
          <w:ins w:id="214" w:author="Unknown Author" w:date="2022-04-05T16:17:00Z"/>
          <w:b/>
          <w:bCs/>
        </w:rPr>
      </w:pPr>
      <w:ins w:id="215" w:author="Unknown Author" w:date="2022-04-05T16:17:00Z">
        <w:r>
          <w:rPr>
            <w:b/>
            <w:bCs/>
            <w:noProof/>
          </w:rPr>
          <w:lastRenderedPageBreak/>
          <w:drawing>
            <wp:anchor distT="0" distB="0" distL="0" distR="0" simplePos="0" relativeHeight="43" behindDoc="0" locked="0" layoutInCell="1" allowOverlap="1" wp14:anchorId="699E5237" wp14:editId="699E5238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6477000" cy="3641090"/>
              <wp:effectExtent l="0" t="0" r="0" b="0"/>
              <wp:wrapSquare wrapText="largest"/>
              <wp:docPr id="5" name="Image4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Image42"/>
                      <pic:cNvPicPr>
                        <a:picLocks noChangeAspect="1" noChangeArrowheads="1"/>
                      </pic:cNvPicPr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7000" cy="36410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ins>
    </w:p>
    <w:p w14:paraId="699E482D" w14:textId="77777777" w:rsidR="0053243C" w:rsidRDefault="0053243C">
      <w:pPr>
        <w:rPr>
          <w:ins w:id="216" w:author="Unknown Author" w:date="2022-04-05T16:17:00Z"/>
        </w:rPr>
      </w:pPr>
    </w:p>
    <w:p w14:paraId="699E482E" w14:textId="77777777" w:rsidR="0053243C" w:rsidRDefault="0053243C">
      <w:pPr>
        <w:rPr>
          <w:ins w:id="217" w:author="Unknown Author" w:date="2022-04-05T16:17:00Z"/>
        </w:rPr>
      </w:pPr>
    </w:p>
    <w:p w14:paraId="699E482F" w14:textId="77777777" w:rsidR="0053243C" w:rsidRDefault="00000000">
      <w:pPr>
        <w:rPr>
          <w:ins w:id="218" w:author="Unknown Author" w:date="2022-04-05T16:17:00Z"/>
        </w:rPr>
      </w:pPr>
      <w:ins w:id="219" w:author="Unknown Author" w:date="2022-04-05T16:17:00Z">
        <w:r>
          <w:t xml:space="preserve">/etc/ssh# vim sshd_config </w:t>
        </w:r>
      </w:ins>
    </w:p>
    <w:p w14:paraId="699E4830" w14:textId="77777777" w:rsidR="0053243C" w:rsidRDefault="0053243C">
      <w:pPr>
        <w:rPr>
          <w:del w:id="220" w:author="Unknown Author" w:date="2022-04-05T16:17:00Z"/>
        </w:rPr>
      </w:pPr>
    </w:p>
    <w:p w14:paraId="699E4831" w14:textId="77777777" w:rsidR="0053243C" w:rsidRDefault="00000000">
      <w:pPr>
        <w:rPr>
          <w:ins w:id="221" w:author="Unknown Author" w:date="2022-04-05T16:40:00Z"/>
        </w:rPr>
      </w:pPr>
      <w:ins w:id="222" w:author="Unknown Author" w:date="2022-04-05T16:41:00Z">
        <w:r>
          <w:t>#ssh-keygen</w:t>
        </w:r>
      </w:ins>
    </w:p>
    <w:p w14:paraId="699E4832" w14:textId="77777777" w:rsidR="0053243C" w:rsidRDefault="00000000">
      <w:pPr>
        <w:rPr>
          <w:ins w:id="223" w:author="Unknown Author" w:date="2022-04-05T16:40:00Z"/>
        </w:rPr>
      </w:pPr>
      <w:ins w:id="224" w:author="Unknown Author" w:date="2022-04-05T16:40:00Z">
        <w:r>
          <w:t>ssh-copy-id -i /root/.ssh/id_rsa.pub root@192.168.122.97</w:t>
        </w:r>
      </w:ins>
    </w:p>
    <w:p w14:paraId="699E4833" w14:textId="77777777" w:rsidR="0053243C" w:rsidRDefault="00000000">
      <w:ins w:id="225" w:author="Unknown Author" w:date="2022-04-05T16:40:00Z">
        <w:r>
          <w:t>ssh root@192.168.122.97</w:t>
        </w:r>
      </w:ins>
    </w:p>
    <w:p w14:paraId="699E4834" w14:textId="77777777" w:rsidR="0053243C" w:rsidRDefault="0053243C">
      <w:pPr>
        <w:rPr>
          <w:ins w:id="226" w:author="Unknown Author" w:date="2022-04-05T16:17:00Z"/>
        </w:rPr>
      </w:pPr>
    </w:p>
    <w:p w14:paraId="699E4835" w14:textId="77777777" w:rsidR="0053243C" w:rsidRDefault="00000000">
      <w:r>
        <w:t xml:space="preserve">==================  ssh port change =========== </w:t>
      </w:r>
    </w:p>
    <w:p w14:paraId="699E4836" w14:textId="77777777" w:rsidR="0053243C" w:rsidRDefault="00000000">
      <w:r>
        <w:t>https://www.ubuntu18.com/ubuntu-change-ssh-port/</w:t>
      </w:r>
    </w:p>
    <w:p w14:paraId="699E4837" w14:textId="77777777" w:rsidR="0053243C" w:rsidRDefault="0053243C"/>
    <w:p w14:paraId="699E4838" w14:textId="77777777" w:rsidR="0053243C" w:rsidRDefault="00000000">
      <w:r>
        <w:t>#cd /etc/ssh</w:t>
      </w:r>
    </w:p>
    <w:p w14:paraId="699E4839" w14:textId="77777777" w:rsidR="0053243C" w:rsidRDefault="00000000">
      <w:r>
        <w:t># vi sshd_config</w:t>
      </w:r>
    </w:p>
    <w:p w14:paraId="699E483A" w14:textId="77777777" w:rsidR="0053243C" w:rsidRDefault="0053243C"/>
    <w:p w14:paraId="699E483B" w14:textId="77777777" w:rsidR="0053243C" w:rsidRDefault="00000000">
      <w:r>
        <w:t xml:space="preserve">change the 22 to 2222 port </w:t>
      </w:r>
    </w:p>
    <w:p w14:paraId="699E483C" w14:textId="77777777" w:rsidR="0053243C" w:rsidRDefault="00000000">
      <w:r>
        <w:rPr>
          <w:noProof/>
        </w:rPr>
        <w:drawing>
          <wp:anchor distT="0" distB="0" distL="0" distR="0" simplePos="0" relativeHeight="34" behindDoc="0" locked="0" layoutInCell="1" allowOverlap="1" wp14:anchorId="699E5239" wp14:editId="699E523A">
            <wp:simplePos x="0" y="0"/>
            <wp:positionH relativeFrom="column">
              <wp:posOffset>151130</wp:posOffset>
            </wp:positionH>
            <wp:positionV relativeFrom="paragraph">
              <wp:posOffset>209550</wp:posOffset>
            </wp:positionV>
            <wp:extent cx="5508625" cy="3096895"/>
            <wp:effectExtent l="0" t="0" r="0" b="0"/>
            <wp:wrapSquare wrapText="largest"/>
            <wp:docPr id="6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2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83D" w14:textId="77777777" w:rsidR="0053243C" w:rsidRDefault="0053243C"/>
    <w:p w14:paraId="699E483E" w14:textId="77777777" w:rsidR="0053243C" w:rsidRDefault="0053243C"/>
    <w:p w14:paraId="699E483F" w14:textId="77777777" w:rsidR="0053243C" w:rsidRDefault="0053243C"/>
    <w:p w14:paraId="699E4840" w14:textId="77777777" w:rsidR="0053243C" w:rsidRDefault="0053243C"/>
    <w:p w14:paraId="699E4841" w14:textId="77777777" w:rsidR="0053243C" w:rsidRDefault="0053243C"/>
    <w:p w14:paraId="699E4842" w14:textId="77777777" w:rsidR="0053243C" w:rsidRDefault="0053243C"/>
    <w:p w14:paraId="699E4843" w14:textId="77777777" w:rsidR="0053243C" w:rsidRDefault="0053243C"/>
    <w:p w14:paraId="699E4844" w14:textId="77777777" w:rsidR="0053243C" w:rsidRDefault="0053243C">
      <w:pPr>
        <w:rPr>
          <w:ins w:id="227" w:author="Unknown Author" w:date="2022-06-05T00:45:00Z"/>
        </w:rPr>
      </w:pPr>
    </w:p>
    <w:p w14:paraId="699E4845" w14:textId="77777777" w:rsidR="0053243C" w:rsidRDefault="00000000">
      <w:ins w:id="228" w:author="Unknown Author" w:date="2022-06-05T00:45:00Z">
        <w:r>
          <w:t>https://linuxize.com/post/how-to-setup-passwordless-ssh-login/</w:t>
        </w:r>
      </w:ins>
    </w:p>
    <w:p w14:paraId="699E4846" w14:textId="77777777" w:rsidR="0053243C" w:rsidRDefault="00000000">
      <w:pPr>
        <w:rPr>
          <w:ins w:id="229" w:author="Unknown Author" w:date="2022-06-05T00:36:00Z"/>
        </w:rPr>
      </w:pPr>
      <w:ins w:id="230" w:author="Unknown Author" w:date="2022-06-05T00:36:00Z">
        <w:r>
          <w:t>#</w:t>
        </w:r>
        <w:r>
          <w:rPr>
            <w:u w:val="single"/>
          </w:rPr>
          <w:t>cd /root/.ssh</w:t>
        </w:r>
      </w:ins>
    </w:p>
    <w:p w14:paraId="699E4847" w14:textId="77777777" w:rsidR="0053243C" w:rsidRDefault="00000000">
      <w:pPr>
        <w:rPr>
          <w:ins w:id="231" w:author="Unknown Author" w:date="2022-06-05T00:37:00Z"/>
          <w:u w:val="single"/>
        </w:rPr>
      </w:pPr>
      <w:ins w:id="232" w:author="Unknown Author" w:date="2022-06-05T00:36:00Z">
        <w:r>
          <w:rPr>
            <w:u w:val="single"/>
          </w:rPr>
          <w:t>touch authorized_keys</w:t>
        </w:r>
      </w:ins>
      <w:ins w:id="233" w:author="Unknown Author" w:date="2022-06-05T00:37:00Z">
        <w:r>
          <w:rPr>
            <w:u w:val="single"/>
          </w:rPr>
          <w:t xml:space="preserve"> (past master node id_rsa.pub)</w:t>
        </w:r>
      </w:ins>
    </w:p>
    <w:p w14:paraId="699E4848" w14:textId="77777777" w:rsidR="0053243C" w:rsidRDefault="00000000">
      <w:pPr>
        <w:rPr>
          <w:ins w:id="234" w:author="Unknown Author" w:date="2022-06-05T00:38:00Z"/>
          <w:u w:val="single"/>
        </w:rPr>
      </w:pPr>
      <w:ins w:id="235" w:author="Unknown Author" w:date="2022-06-05T00:37:00Z">
        <w:r>
          <w:rPr>
            <w:u w:val="single"/>
          </w:rPr>
          <w:t xml:space="preserve">service </w:t>
        </w:r>
      </w:ins>
      <w:ins w:id="236" w:author="Unknown Author" w:date="2022-06-05T00:38:00Z">
        <w:r>
          <w:rPr>
            <w:u w:val="single"/>
          </w:rPr>
          <w:t>sshd restart</w:t>
        </w:r>
      </w:ins>
    </w:p>
    <w:p w14:paraId="699E4849" w14:textId="77777777" w:rsidR="0053243C" w:rsidRDefault="00000000">
      <w:pPr>
        <w:rPr>
          <w:u w:val="single"/>
        </w:rPr>
      </w:pPr>
      <w:ins w:id="237" w:author="Unknown Author" w:date="2022-06-05T00:38:00Z">
        <w:r>
          <w:rPr>
            <w:u w:val="single"/>
          </w:rPr>
          <w:t>service ssh restart</w:t>
        </w:r>
      </w:ins>
    </w:p>
    <w:p w14:paraId="699E484A" w14:textId="77777777" w:rsidR="0053243C" w:rsidRDefault="0053243C"/>
    <w:p w14:paraId="699E484B" w14:textId="77777777" w:rsidR="0053243C" w:rsidRDefault="0053243C">
      <w:pPr>
        <w:rPr>
          <w:ins w:id="238" w:author="Unknown Author" w:date="2022-06-16T12:44:00Z"/>
        </w:rPr>
      </w:pPr>
    </w:p>
    <w:p w14:paraId="699E484C" w14:textId="77777777" w:rsidR="0053243C" w:rsidRDefault="0053243C">
      <w:pPr>
        <w:rPr>
          <w:ins w:id="239" w:author="Unknown Author" w:date="2022-06-16T12:44:00Z"/>
        </w:rPr>
      </w:pPr>
    </w:p>
    <w:p w14:paraId="699E484D" w14:textId="77777777" w:rsidR="0053243C" w:rsidRDefault="00000000">
      <w:pPr>
        <w:rPr>
          <w:ins w:id="240" w:author="Unknown Author" w:date="2022-06-16T12:44:00Z"/>
        </w:rPr>
      </w:pPr>
      <w:ins w:id="241" w:author="Unknown Author" w:date="2022-06-16T12:44:00Z">
        <w:r>
          <w:t>user – sudo power – give to user</w:t>
        </w:r>
      </w:ins>
    </w:p>
    <w:p w14:paraId="699E484E" w14:textId="77777777" w:rsidR="0053243C" w:rsidRDefault="0053243C">
      <w:pPr>
        <w:rPr>
          <w:ins w:id="242" w:author="Unknown Author" w:date="2022-06-16T12:44:00Z"/>
        </w:rPr>
      </w:pPr>
    </w:p>
    <w:p w14:paraId="699E484F" w14:textId="77777777" w:rsidR="0053243C" w:rsidRDefault="00000000">
      <w:ins w:id="243" w:author="Unknown Author" w:date="2022-06-16T12:44:00Z">
        <w:r>
          <w:t>#vim /</w:t>
        </w:r>
        <w:r>
          <w:rPr>
            <w:i/>
            <w:iCs/>
          </w:rPr>
          <w:t>etc</w:t>
        </w:r>
        <w:r>
          <w:t>/sudoers      (entry user name down root user)</w:t>
        </w:r>
      </w:ins>
    </w:p>
    <w:p w14:paraId="699E4850" w14:textId="77777777" w:rsidR="0053243C" w:rsidRDefault="0053243C"/>
    <w:p w14:paraId="699E4851" w14:textId="77777777" w:rsidR="0053243C" w:rsidRDefault="0053243C"/>
    <w:p w14:paraId="699E4852" w14:textId="77777777" w:rsidR="0053243C" w:rsidRDefault="0053243C"/>
    <w:p w14:paraId="699E4853" w14:textId="77777777" w:rsidR="0053243C" w:rsidRDefault="0053243C"/>
    <w:p w14:paraId="699E4854" w14:textId="77777777" w:rsidR="0053243C" w:rsidRDefault="00000000">
      <w:r>
        <w:t>#service sshd restart</w:t>
      </w:r>
    </w:p>
    <w:p w14:paraId="699E4855" w14:textId="77777777" w:rsidR="0053243C" w:rsidRDefault="00000000">
      <w:r>
        <w:t>#sudo ufw allow 20/tcp</w:t>
      </w:r>
    </w:p>
    <w:p w14:paraId="699E4856" w14:textId="77777777" w:rsidR="0053243C" w:rsidRDefault="00000000">
      <w:r>
        <w:t>#netstat -tulpn | grep ssh</w:t>
      </w:r>
    </w:p>
    <w:p w14:paraId="699E4857" w14:textId="77777777" w:rsidR="0053243C" w:rsidRDefault="0053243C"/>
    <w:p w14:paraId="699E4858" w14:textId="77777777" w:rsidR="0053243C" w:rsidRDefault="0053243C"/>
    <w:p w14:paraId="699E4859" w14:textId="77777777" w:rsidR="0053243C" w:rsidRDefault="0053243C"/>
    <w:p w14:paraId="699E485A" w14:textId="77777777" w:rsidR="0053243C" w:rsidRDefault="00000000">
      <w:r>
        <w:t>----------------------------------------------------------------------</w:t>
      </w:r>
    </w:p>
    <w:p w14:paraId="699E485B" w14:textId="77777777" w:rsidR="0053243C" w:rsidRDefault="00000000">
      <w:r>
        <w:t>check port open cmd</w:t>
      </w:r>
    </w:p>
    <w:p w14:paraId="699E485C" w14:textId="77777777" w:rsidR="0053243C" w:rsidRDefault="0053243C"/>
    <w:p w14:paraId="699E485D" w14:textId="77777777" w:rsidR="0053243C" w:rsidRDefault="00000000">
      <w:r>
        <w:t>netstat -tulpn | grep LISTEN</w:t>
      </w:r>
    </w:p>
    <w:p w14:paraId="699E485E" w14:textId="77777777" w:rsidR="0053243C" w:rsidRDefault="0053243C"/>
    <w:p w14:paraId="699E485F" w14:textId="77777777" w:rsidR="0053243C" w:rsidRDefault="00000000">
      <w:r>
        <w:rPr>
          <w:rStyle w:val="SourceText"/>
        </w:rPr>
        <w:t>sudo ss -tulwn | grep LISTEN</w:t>
      </w:r>
    </w:p>
    <w:p w14:paraId="699E4860" w14:textId="77777777" w:rsidR="0053243C" w:rsidRDefault="0053243C">
      <w:pPr>
        <w:rPr>
          <w:rStyle w:val="SourceText"/>
        </w:rPr>
      </w:pPr>
    </w:p>
    <w:p w14:paraId="699E4861" w14:textId="77777777" w:rsidR="0053243C" w:rsidRDefault="00000000">
      <w:r>
        <w:rPr>
          <w:rStyle w:val="SourceText"/>
        </w:rPr>
        <w:t>$ netstat -anp tcp | grep LISTEN</w:t>
      </w:r>
      <w:r>
        <w:rPr>
          <w:rStyle w:val="SourceText"/>
        </w:rPr>
        <w:br/>
        <w:t>$ netstat -anp udp | grep LISTEN</w:t>
      </w:r>
    </w:p>
    <w:p w14:paraId="699E4862" w14:textId="77777777" w:rsidR="0053243C" w:rsidRDefault="0053243C"/>
    <w:p w14:paraId="699E4863" w14:textId="77777777" w:rsidR="0053243C" w:rsidRDefault="00000000">
      <w:r>
        <w:t xml:space="preserve">==================  mysql port change =========== </w:t>
      </w:r>
    </w:p>
    <w:p w14:paraId="699E4864" w14:textId="77777777" w:rsidR="0053243C" w:rsidRDefault="0053243C"/>
    <w:p w14:paraId="699E4865" w14:textId="77777777" w:rsidR="0053243C" w:rsidRDefault="0053243C"/>
    <w:p w14:paraId="699E4866" w14:textId="77777777" w:rsidR="0053243C" w:rsidRDefault="00000000">
      <w:r>
        <w:t>cd /etc/mysql/mysql.conf.d</w:t>
      </w:r>
    </w:p>
    <w:p w14:paraId="699E4867" w14:textId="77777777" w:rsidR="0053243C" w:rsidRDefault="00000000">
      <w:r>
        <w:t xml:space="preserve">#vi mysqld.cnf </w:t>
      </w:r>
    </w:p>
    <w:p w14:paraId="699E4868" w14:textId="77777777" w:rsidR="0053243C" w:rsidRDefault="0053243C"/>
    <w:p w14:paraId="699E4869" w14:textId="77777777" w:rsidR="0053243C" w:rsidRDefault="0053243C"/>
    <w:p w14:paraId="699E486A" w14:textId="77777777" w:rsidR="0053243C" w:rsidRDefault="00000000">
      <w:r>
        <w:t>#service mysql restart</w:t>
      </w:r>
    </w:p>
    <w:p w14:paraId="699E486B" w14:textId="77777777" w:rsidR="0053243C" w:rsidRDefault="00000000">
      <w:r>
        <w:t>#mysql -u root -p</w:t>
      </w:r>
    </w:p>
    <w:p w14:paraId="699E486C" w14:textId="77777777" w:rsidR="0053243C" w:rsidRDefault="00000000">
      <w:r>
        <w:lastRenderedPageBreak/>
        <w:t>mysql&gt;show variables like 'port';</w:t>
      </w:r>
    </w:p>
    <w:p w14:paraId="699E486D" w14:textId="77777777" w:rsidR="0053243C" w:rsidRDefault="00000000">
      <w:r>
        <w:t>#netstat -tulpn | grep LISTEN</w:t>
      </w:r>
    </w:p>
    <w:p w14:paraId="699E486E" w14:textId="77777777" w:rsidR="0053243C" w:rsidRDefault="0053243C"/>
    <w:p w14:paraId="699E486F" w14:textId="77777777" w:rsidR="0053243C" w:rsidRDefault="00000000">
      <w:r>
        <w:t>====== mysql password recovery ====</w:t>
      </w:r>
    </w:p>
    <w:p w14:paraId="699E4870" w14:textId="77777777" w:rsidR="0053243C" w:rsidRDefault="0053243C"/>
    <w:p w14:paraId="699E4871" w14:textId="77777777" w:rsidR="0053243C" w:rsidRDefault="00000000">
      <w:hyperlink r:id="rId16">
        <w:r>
          <w:rPr>
            <w:noProof/>
          </w:rPr>
          <w:drawing>
            <wp:anchor distT="0" distB="0" distL="0" distR="0" simplePos="0" relativeHeight="33" behindDoc="0" locked="0" layoutInCell="1" allowOverlap="1" wp14:anchorId="699E523B" wp14:editId="699E523C">
              <wp:simplePos x="0" y="0"/>
              <wp:positionH relativeFrom="column">
                <wp:posOffset>631825</wp:posOffset>
              </wp:positionH>
              <wp:positionV relativeFrom="paragraph">
                <wp:posOffset>609600</wp:posOffset>
              </wp:positionV>
              <wp:extent cx="5156200" cy="2898775"/>
              <wp:effectExtent l="0" t="0" r="0" b="0"/>
              <wp:wrapSquare wrapText="largest"/>
              <wp:docPr id="7" name="Image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" name="Image32"/>
                      <pic:cNvPicPr>
                        <a:picLocks noChangeAspect="1" noChangeArrowheads="1"/>
                      </pic:cNvPicPr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156200" cy="28987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rStyle w:val="Hyperlink"/>
          </w:rPr>
          <w:t>https://techexpert.tips/mysql/mysql-password-recovery/</w:t>
        </w:r>
      </w:hyperlink>
    </w:p>
    <w:p w14:paraId="699E4872" w14:textId="77777777" w:rsidR="0053243C" w:rsidRDefault="0053243C"/>
    <w:p w14:paraId="699E4873" w14:textId="77777777" w:rsidR="0053243C" w:rsidRDefault="00000000">
      <w:r>
        <w:t>==============for capture === sunshine =su-demo=====</w:t>
      </w:r>
    </w:p>
    <w:p w14:paraId="699E4874" w14:textId="77777777" w:rsidR="0053243C" w:rsidRDefault="00000000">
      <w:r>
        <w:t>SITEKEY:</w:t>
      </w:r>
    </w:p>
    <w:p w14:paraId="699E4875" w14:textId="77777777" w:rsidR="0053243C" w:rsidRDefault="00000000">
      <w:r>
        <w:t>SECRETKEY</w:t>
      </w:r>
    </w:p>
    <w:p w14:paraId="699E4876" w14:textId="77777777" w:rsidR="0053243C" w:rsidRDefault="00000000">
      <w:r>
        <w:t>data-sitekey</w:t>
      </w:r>
    </w:p>
    <w:p w14:paraId="699E4877" w14:textId="77777777" w:rsidR="0053243C" w:rsidRDefault="0053243C"/>
    <w:p w14:paraId="699E4878" w14:textId="77777777" w:rsidR="0053243C" w:rsidRDefault="0053243C"/>
    <w:p w14:paraId="699E4879" w14:textId="77777777" w:rsidR="0053243C" w:rsidRDefault="0053243C"/>
    <w:p w14:paraId="699E487A" w14:textId="77777777" w:rsidR="0053243C" w:rsidRDefault="00000000">
      <w:r>
        <w:t>===============================</w:t>
      </w:r>
    </w:p>
    <w:p w14:paraId="699E487B" w14:textId="77777777" w:rsidR="0053243C" w:rsidRDefault="0053243C"/>
    <w:p w14:paraId="699E487C" w14:textId="77777777" w:rsidR="0053243C" w:rsidRDefault="00000000">
      <w:r>
        <w:t xml:space="preserve">port == 80, 443, 3306, 15672, public IP == </w:t>
      </w:r>
      <w:bookmarkStart w:id="244" w:name="docs-internal-guid-90fcb670-7fff-d212-44"/>
      <w:bookmarkEnd w:id="244"/>
      <w:r>
        <w:rPr>
          <w:rFonts w:ascii="Calibri;sans-serif" w:hAnsi="Calibri;sans-serif"/>
          <w:b/>
          <w:color w:val="222222"/>
          <w:sz w:val="24"/>
        </w:rPr>
        <w:t>218.248.31.251</w:t>
      </w:r>
    </w:p>
    <w:p w14:paraId="699E487D" w14:textId="77777777" w:rsidR="0053243C" w:rsidRDefault="0053243C"/>
    <w:p w14:paraId="699E487E" w14:textId="77777777" w:rsidR="0053243C" w:rsidRDefault="00000000">
      <w:r>
        <w:t>=============tsm-live dump =============</w:t>
      </w:r>
    </w:p>
    <w:p w14:paraId="699E487F" w14:textId="77777777" w:rsidR="0053243C" w:rsidRDefault="0053243C"/>
    <w:p w14:paraId="699E4880" w14:textId="77777777" w:rsidR="0053243C" w:rsidRDefault="0053243C"/>
    <w:p w14:paraId="699E4881" w14:textId="77777777" w:rsidR="0053243C" w:rsidRDefault="0053243C"/>
    <w:p w14:paraId="699E4882" w14:textId="77777777" w:rsidR="0053243C" w:rsidRDefault="00000000">
      <w:r>
        <w:t>&gt;mysql -u ss_root -P13306 -p</w:t>
      </w:r>
    </w:p>
    <w:p w14:paraId="699E4883" w14:textId="77777777" w:rsidR="0053243C" w:rsidRDefault="0053243C"/>
    <w:p w14:paraId="699E4884" w14:textId="77777777" w:rsidR="0053243C" w:rsidRDefault="00000000">
      <w:pPr>
        <w:rPr>
          <w:ins w:id="245" w:author="Unknown Author" w:date="2022-12-20T19:14:00Z"/>
        </w:rPr>
      </w:pPr>
      <w:r>
        <w:t>mysqldump --user=ss_root --host=localhost --password -P13306 --routines --events --databases  --set-gtid-purged=OFF "tsm" "tsm_audit” &gt; tsm_audit5aguest.sql</w:t>
      </w:r>
    </w:p>
    <w:p w14:paraId="699E4885" w14:textId="77777777" w:rsidR="0053243C" w:rsidRDefault="0053243C">
      <w:pPr>
        <w:rPr>
          <w:ins w:id="246" w:author="Unknown Author" w:date="2022-12-20T19:14:00Z"/>
        </w:rPr>
      </w:pPr>
    </w:p>
    <w:p w14:paraId="699E4886" w14:textId="77777777" w:rsidR="0053243C" w:rsidRDefault="0053243C">
      <w:pPr>
        <w:rPr>
          <w:ins w:id="247" w:author="Unknown Author" w:date="2022-12-20T19:14:00Z"/>
        </w:rPr>
      </w:pPr>
    </w:p>
    <w:p w14:paraId="699E4887" w14:textId="77777777" w:rsidR="0053243C" w:rsidRDefault="0053243C">
      <w:pPr>
        <w:rPr>
          <w:ins w:id="248" w:author="Unknown Author" w:date="2022-12-20T19:14:00Z"/>
        </w:rPr>
      </w:pPr>
    </w:p>
    <w:p w14:paraId="699E4888" w14:textId="77777777" w:rsidR="0053243C" w:rsidRDefault="00000000">
      <w:pPr>
        <w:rPr>
          <w:ins w:id="249" w:author="Unknown Author" w:date="2022-12-20T19:14:00Z"/>
        </w:rPr>
      </w:pPr>
      <w:ins w:id="250" w:author="Unknown Author" w:date="2022-12-20T19:14:00Z">
        <w:r>
          <w:t>import DB</w:t>
        </w:r>
      </w:ins>
    </w:p>
    <w:p w14:paraId="699E4889" w14:textId="77777777" w:rsidR="0053243C" w:rsidRDefault="00000000">
      <w:pPr>
        <w:rPr>
          <w:ins w:id="251" w:author="Unknown Author" w:date="2022-12-20T19:14:00Z"/>
        </w:rPr>
      </w:pPr>
      <w:ins w:id="252" w:author="Unknown Author" w:date="2022-12-20T19:14:00Z">
        <w:r>
          <w:rPr>
            <w:b/>
          </w:rPr>
          <w:t xml:space="preserve">c&gt; programfiles&gt;mysql&gt;mysql5.6&gt;bin&gt; </w:t>
        </w:r>
        <w:r>
          <w:t> </w:t>
        </w:r>
        <w:r>
          <w:rPr>
            <w:b/>
          </w:rPr>
          <w:t>mysql -u ss_root -P13306 -p &lt;  tsm.sql</w:t>
        </w:r>
      </w:ins>
    </w:p>
    <w:p w14:paraId="699E488A" w14:textId="77777777" w:rsidR="0053243C" w:rsidRDefault="0053243C"/>
    <w:p w14:paraId="699E488B" w14:textId="77777777" w:rsidR="0053243C" w:rsidRDefault="0053243C"/>
    <w:p w14:paraId="699E488C" w14:textId="77777777" w:rsidR="0053243C" w:rsidRDefault="00000000">
      <w:r>
        <w:t>=================== workbench 8 ==========</w:t>
      </w:r>
    </w:p>
    <w:p w14:paraId="699E488D" w14:textId="77777777" w:rsidR="0053243C" w:rsidRDefault="00000000">
      <w:hyperlink r:id="rId18">
        <w:r>
          <w:rPr>
            <w:rStyle w:val="Hyperlink"/>
          </w:rPr>
          <w:t>https://snapcraft.io/mysql-workbench-community</w:t>
        </w:r>
      </w:hyperlink>
    </w:p>
    <w:p w14:paraId="699E488E" w14:textId="77777777" w:rsidR="0053243C" w:rsidRDefault="0053243C"/>
    <w:p w14:paraId="699E488F" w14:textId="77777777" w:rsidR="0053243C" w:rsidRDefault="00000000">
      <w:r>
        <w:t xml:space="preserve">Erorr === </w:t>
      </w:r>
    </w:p>
    <w:p w14:paraId="699E4890" w14:textId="77777777" w:rsidR="0053243C" w:rsidRDefault="0053243C"/>
    <w:p w14:paraId="699E4891" w14:textId="77777777" w:rsidR="0053243C" w:rsidRDefault="0053243C"/>
    <w:p w14:paraId="699E4892" w14:textId="77777777" w:rsidR="0053243C" w:rsidRDefault="00000000">
      <w:r>
        <w:rPr>
          <w:noProof/>
        </w:rPr>
        <w:drawing>
          <wp:anchor distT="0" distB="0" distL="0" distR="0" simplePos="0" relativeHeight="39" behindDoc="0" locked="0" layoutInCell="1" allowOverlap="1" wp14:anchorId="699E523D" wp14:editId="699E523E">
            <wp:simplePos x="0" y="0"/>
            <wp:positionH relativeFrom="column">
              <wp:posOffset>274955</wp:posOffset>
            </wp:positionH>
            <wp:positionV relativeFrom="paragraph">
              <wp:posOffset>71755</wp:posOffset>
            </wp:positionV>
            <wp:extent cx="4558665" cy="3046095"/>
            <wp:effectExtent l="0" t="0" r="0" b="0"/>
            <wp:wrapSquare wrapText="largest"/>
            <wp:docPr id="8" name="Imag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6740" t="29173" r="35626" b="-3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66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893" w14:textId="77777777" w:rsidR="0053243C" w:rsidRDefault="0053243C"/>
    <w:p w14:paraId="699E4894" w14:textId="77777777" w:rsidR="0053243C" w:rsidRDefault="0053243C"/>
    <w:p w14:paraId="699E4895" w14:textId="77777777" w:rsidR="0053243C" w:rsidRDefault="0053243C"/>
    <w:p w14:paraId="699E4896" w14:textId="77777777" w:rsidR="0053243C" w:rsidRDefault="0053243C"/>
    <w:p w14:paraId="699E4897" w14:textId="77777777" w:rsidR="0053243C" w:rsidRDefault="0053243C"/>
    <w:p w14:paraId="699E4898" w14:textId="77777777" w:rsidR="0053243C" w:rsidRDefault="0053243C"/>
    <w:p w14:paraId="699E4899" w14:textId="77777777" w:rsidR="0053243C" w:rsidRDefault="0053243C"/>
    <w:p w14:paraId="699E489A" w14:textId="77777777" w:rsidR="0053243C" w:rsidRDefault="0053243C"/>
    <w:p w14:paraId="699E489B" w14:textId="77777777" w:rsidR="0053243C" w:rsidRDefault="0053243C"/>
    <w:p w14:paraId="699E489C" w14:textId="77777777" w:rsidR="0053243C" w:rsidRDefault="0053243C"/>
    <w:p w14:paraId="699E489D" w14:textId="77777777" w:rsidR="0053243C" w:rsidRDefault="0053243C"/>
    <w:p w14:paraId="699E489E" w14:textId="77777777" w:rsidR="0053243C" w:rsidRDefault="0053243C"/>
    <w:p w14:paraId="699E489F" w14:textId="77777777" w:rsidR="0053243C" w:rsidRDefault="0053243C"/>
    <w:p w14:paraId="699E48A0" w14:textId="77777777" w:rsidR="0053243C" w:rsidRDefault="0053243C"/>
    <w:p w14:paraId="699E48A1" w14:textId="77777777" w:rsidR="0053243C" w:rsidRDefault="0053243C"/>
    <w:p w14:paraId="699E48A2" w14:textId="77777777" w:rsidR="0053243C" w:rsidRDefault="0053243C"/>
    <w:p w14:paraId="699E48A3" w14:textId="77777777" w:rsidR="0053243C" w:rsidRDefault="00000000">
      <w:hyperlink r:id="rId20" w:tgtFrame="_blank">
        <w:r>
          <w:rPr>
            <w:rStyle w:val="Hyperlink"/>
          </w:rPr>
          <w:t>https://itectec.com/ubuntu/ubuntu-cannot-connect-mysql-workbench-to-mysql-server/</w:t>
        </w:r>
      </w:hyperlink>
    </w:p>
    <w:p w14:paraId="699E48A4" w14:textId="77777777" w:rsidR="0053243C" w:rsidRDefault="0053243C"/>
    <w:p w14:paraId="699E48A5" w14:textId="77777777" w:rsidR="0053243C" w:rsidRDefault="0053243C"/>
    <w:p w14:paraId="699E48A6" w14:textId="77777777" w:rsidR="0053243C" w:rsidRDefault="00000000">
      <w:r>
        <w:t>run this commond =========</w:t>
      </w:r>
    </w:p>
    <w:p w14:paraId="699E48A7" w14:textId="77777777" w:rsidR="0053243C" w:rsidRDefault="0053243C"/>
    <w:p w14:paraId="699E48A8" w14:textId="77777777" w:rsidR="0053243C" w:rsidRDefault="00000000">
      <w:pPr>
        <w:pStyle w:val="PreformattedText"/>
        <w:rPr>
          <w:sz w:val="30"/>
          <w:szCs w:val="30"/>
        </w:rPr>
      </w:pPr>
      <w:r>
        <w:rPr>
          <w:rStyle w:val="SourceText"/>
          <w:sz w:val="30"/>
          <w:szCs w:val="30"/>
        </w:rPr>
        <w:t>sudo snap connect mysql-workbench-community:password-manager-service :password-manager-service</w:t>
      </w:r>
    </w:p>
    <w:p w14:paraId="699E48A9" w14:textId="77777777" w:rsidR="0053243C" w:rsidRDefault="0053243C"/>
    <w:p w14:paraId="699E48AA" w14:textId="77777777" w:rsidR="0053243C" w:rsidRDefault="0053243C"/>
    <w:p w14:paraId="699E48AB" w14:textId="77777777" w:rsidR="0053243C" w:rsidRDefault="00000000">
      <w:r>
        <w:t>------------------------------------------</w:t>
      </w:r>
    </w:p>
    <w:p w14:paraId="699E48AC" w14:textId="77777777" w:rsidR="0053243C" w:rsidRDefault="00000000">
      <w:bookmarkStart w:id="253" w:name="%3Atqx.co"/>
      <w:bookmarkEnd w:id="253"/>
      <w:r>
        <w:t>git fetch --tags -f</w:t>
      </w:r>
    </w:p>
    <w:p w14:paraId="699E48AD" w14:textId="77777777" w:rsidR="0053243C" w:rsidRDefault="0053243C"/>
    <w:p w14:paraId="699E48AE" w14:textId="77777777" w:rsidR="0053243C" w:rsidRDefault="0053243C"/>
    <w:p w14:paraId="699E48AF" w14:textId="77777777" w:rsidR="0053243C" w:rsidRDefault="0000000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====== every user history ==  ====</w:t>
      </w:r>
    </w:p>
    <w:p w14:paraId="699E48B0" w14:textId="77777777" w:rsidR="0053243C" w:rsidRDefault="0053243C"/>
    <w:p w14:paraId="699E48B1" w14:textId="77777777" w:rsidR="0053243C" w:rsidRDefault="00000000">
      <w:r>
        <w:lastRenderedPageBreak/>
        <w:t>#cat /home/vinay/.bash_history</w:t>
      </w:r>
    </w:p>
    <w:p w14:paraId="699E48B2" w14:textId="77777777" w:rsidR="0053243C" w:rsidRDefault="0053243C"/>
    <w:p w14:paraId="699E48B3" w14:textId="77777777" w:rsidR="0053243C" w:rsidRDefault="00000000">
      <w:pPr>
        <w:rPr>
          <w:i/>
          <w:iCs/>
        </w:rPr>
      </w:pPr>
      <w:r>
        <w:rPr>
          <w:i/>
          <w:iCs/>
        </w:rPr>
        <w:t>#cat /home/username/.bash_history</w:t>
      </w:r>
    </w:p>
    <w:p w14:paraId="699E48B4" w14:textId="77777777" w:rsidR="0053243C" w:rsidRDefault="0053243C"/>
    <w:p w14:paraId="699E48B5" w14:textId="77777777" w:rsidR="0053243C" w:rsidRDefault="0053243C"/>
    <w:p w14:paraId="699E48B6" w14:textId="77777777" w:rsidR="0053243C" w:rsidRDefault="0053243C"/>
    <w:p w14:paraId="699E48B7" w14:textId="77777777" w:rsidR="0053243C" w:rsidRDefault="0053243C"/>
    <w:p w14:paraId="699E48B8" w14:textId="77777777" w:rsidR="0053243C" w:rsidRDefault="0000000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==================apache2 setting new setup =====</w:t>
      </w:r>
    </w:p>
    <w:p w14:paraId="699E48B9" w14:textId="77777777" w:rsidR="0053243C" w:rsidRDefault="0053243C"/>
    <w:p w14:paraId="699E48BA" w14:textId="77777777" w:rsidR="0053243C" w:rsidRDefault="0053243C"/>
    <w:p w14:paraId="699E48BB" w14:textId="77777777" w:rsidR="0053243C" w:rsidRDefault="0053243C"/>
    <w:p w14:paraId="699E48BC" w14:textId="77777777" w:rsidR="0053243C" w:rsidRDefault="0053243C"/>
    <w:p w14:paraId="699E48BD" w14:textId="77777777" w:rsidR="0053243C" w:rsidRDefault="00000000">
      <w:r>
        <w:t>/etc/apache2/sites-available : vi dit-demo.academiaerp.com.conf</w:t>
      </w:r>
    </w:p>
    <w:p w14:paraId="699E48BE" w14:textId="77777777" w:rsidR="0053243C" w:rsidRDefault="0053243C"/>
    <w:p w14:paraId="699E48BF" w14:textId="77777777" w:rsidR="0053243C" w:rsidRDefault="00000000">
      <w:r>
        <w:t>change content</w:t>
      </w:r>
    </w:p>
    <w:p w14:paraId="699E48C0" w14:textId="77777777" w:rsidR="0053243C" w:rsidRDefault="00000000">
      <w:r>
        <w:t xml:space="preserve">sudo sed -i 's/'vgutemp'/'dit_demo'/g' dit-demo.academiaerp.com.conf </w:t>
      </w:r>
    </w:p>
    <w:p w14:paraId="699E48C1" w14:textId="77777777" w:rsidR="0053243C" w:rsidRDefault="0053243C"/>
    <w:p w14:paraId="699E48C2" w14:textId="77777777" w:rsidR="0053243C" w:rsidRDefault="0053243C"/>
    <w:p w14:paraId="699E48C3" w14:textId="77777777" w:rsidR="0053243C" w:rsidRDefault="0053243C"/>
    <w:p w14:paraId="699E48C4" w14:textId="77777777" w:rsidR="0053243C" w:rsidRDefault="00000000">
      <w:r>
        <w:t>=======&gt;&gt;&gt;&gt;&gt;&gt; location == ‘/etc/apache2/”  == workers.properties===</w:t>
      </w:r>
    </w:p>
    <w:p w14:paraId="699E48C5" w14:textId="77777777" w:rsidR="0053243C" w:rsidRDefault="0053243C"/>
    <w:p w14:paraId="699E48C6" w14:textId="77777777" w:rsidR="0053243C" w:rsidRDefault="00000000">
      <w:r>
        <w:t xml:space="preserve">worker.list= </w:t>
      </w:r>
      <w:r>
        <w:rPr>
          <w:b/>
          <w:bCs/>
          <w:sz w:val="34"/>
        </w:rPr>
        <w:t>workerditdemo</w:t>
      </w:r>
    </w:p>
    <w:p w14:paraId="699E48C7" w14:textId="77777777" w:rsidR="0053243C" w:rsidRDefault="00000000">
      <w:r>
        <w:t># Set properties for worker (ajp13)</w:t>
      </w:r>
    </w:p>
    <w:p w14:paraId="699E48C8" w14:textId="77777777" w:rsidR="0053243C" w:rsidRDefault="00000000">
      <w:r>
        <w:t>worker.</w:t>
      </w:r>
      <w:r>
        <w:rPr>
          <w:b/>
          <w:bCs/>
          <w:sz w:val="34"/>
        </w:rPr>
        <w:t>workerditdemo</w:t>
      </w:r>
      <w:r>
        <w:t>.type=ajp13</w:t>
      </w:r>
    </w:p>
    <w:p w14:paraId="699E48C9" w14:textId="77777777" w:rsidR="0053243C" w:rsidRDefault="00000000">
      <w:r>
        <w:t>worker.</w:t>
      </w:r>
      <w:r>
        <w:rPr>
          <w:b/>
          <w:bCs/>
          <w:sz w:val="34"/>
        </w:rPr>
        <w:t>workerditdemo</w:t>
      </w:r>
      <w:r>
        <w:t>.host=12.0.3.62</w:t>
      </w:r>
    </w:p>
    <w:p w14:paraId="699E48CA" w14:textId="77777777" w:rsidR="0053243C" w:rsidRDefault="00000000">
      <w:r>
        <w:t>worker.</w:t>
      </w:r>
      <w:r>
        <w:rPr>
          <w:b/>
          <w:bCs/>
          <w:sz w:val="34"/>
        </w:rPr>
        <w:t>workerditdemo</w:t>
      </w:r>
      <w:r>
        <w:t>.port=8009</w:t>
      </w:r>
    </w:p>
    <w:p w14:paraId="699E48CB" w14:textId="77777777" w:rsidR="0053243C" w:rsidRDefault="0053243C"/>
    <w:p w14:paraId="699E48CC" w14:textId="77777777" w:rsidR="0053243C" w:rsidRDefault="0053243C"/>
    <w:p w14:paraId="699E48CD" w14:textId="77777777" w:rsidR="0053243C" w:rsidRDefault="0053243C"/>
    <w:p w14:paraId="699E48CE" w14:textId="77777777" w:rsidR="0053243C" w:rsidRDefault="00000000">
      <w:r>
        <w:t>after -----</w:t>
      </w:r>
    </w:p>
    <w:p w14:paraId="699E48CF" w14:textId="77777777" w:rsidR="0053243C" w:rsidRDefault="0053243C"/>
    <w:p w14:paraId="699E48D0" w14:textId="77777777" w:rsidR="0053243C" w:rsidRDefault="00000000">
      <w:r>
        <w:t xml:space="preserve">#sudo a2ensite dit-demo.academiaerp.com.conf </w:t>
      </w:r>
    </w:p>
    <w:p w14:paraId="699E48D1" w14:textId="77777777" w:rsidR="0053243C" w:rsidRDefault="00000000">
      <w:r>
        <w:t xml:space="preserve">#sudo service apache2 reload </w:t>
      </w:r>
    </w:p>
    <w:p w14:paraId="699E48D2" w14:textId="77777777" w:rsidR="0053243C" w:rsidRDefault="0053243C"/>
    <w:p w14:paraId="699E48D3" w14:textId="77777777" w:rsidR="0053243C" w:rsidRDefault="00000000">
      <w:r>
        <w:t xml:space="preserve">==data directory </w:t>
      </w:r>
    </w:p>
    <w:p w14:paraId="699E48D4" w14:textId="77777777" w:rsidR="0053243C" w:rsidRDefault="0053243C"/>
    <w:p w14:paraId="699E48D5" w14:textId="77777777" w:rsidR="0053243C" w:rsidRDefault="0053243C"/>
    <w:p w14:paraId="699E48D6" w14:textId="77777777" w:rsidR="0053243C" w:rsidRDefault="00000000">
      <w:r>
        <w:t>#cd ‘/var/www/html</w:t>
      </w:r>
    </w:p>
    <w:p w14:paraId="699E48D7" w14:textId="77777777" w:rsidR="0053243C" w:rsidRDefault="0053243C"/>
    <w:p w14:paraId="699E48D8" w14:textId="77777777" w:rsidR="0053243C" w:rsidRDefault="00000000">
      <w:r>
        <w:t>---------------------------------------------------------------------------</w:t>
      </w:r>
    </w:p>
    <w:p w14:paraId="699E48D9" w14:textId="77777777" w:rsidR="0053243C" w:rsidRDefault="0053243C"/>
    <w:p w14:paraId="699E48DA" w14:textId="77777777" w:rsidR="0053243C" w:rsidRDefault="0053243C"/>
    <w:p w14:paraId="699E48DB" w14:textId="77777777" w:rsidR="0053243C" w:rsidRDefault="0053243C"/>
    <w:p w14:paraId="699E48DC" w14:textId="77777777" w:rsidR="0053243C" w:rsidRDefault="0053243C"/>
    <w:p w14:paraId="699E48DD" w14:textId="77777777" w:rsidR="0053243C" w:rsidRDefault="00000000">
      <w:r>
        <w:t>==== sudemo == falsebay == Azure url add karna  ==sunshine =</w:t>
      </w:r>
    </w:p>
    <w:p w14:paraId="699E48DE" w14:textId="77777777" w:rsidR="0053243C" w:rsidRDefault="0053243C"/>
    <w:p w14:paraId="699E48DF" w14:textId="77777777" w:rsidR="0053243C" w:rsidRDefault="00000000">
      <w:hyperlink r:id="rId21" w:tgtFrame="_blank">
        <w:bookmarkStart w:id="254" w:name="%3A2j6.co"/>
        <w:bookmarkEnd w:id="254"/>
        <w:r>
          <w:rPr>
            <w:rStyle w:val="Hyperlink"/>
          </w:rPr>
          <w:t>https://sudemo-azure-ad.academiaerp.com/authacademiacontroller/secureazurepage</w:t>
        </w:r>
      </w:hyperlink>
    </w:p>
    <w:p w14:paraId="699E48E0" w14:textId="77777777" w:rsidR="0053243C" w:rsidRDefault="0053243C"/>
    <w:p w14:paraId="699E48E1" w14:textId="77777777" w:rsidR="0053243C" w:rsidRDefault="0053243C"/>
    <w:p w14:paraId="699E48E2" w14:textId="77777777" w:rsidR="0053243C" w:rsidRDefault="00000000">
      <w:r>
        <w:t>cd /var/www/html/sudemo/resources/js/</w:t>
      </w:r>
    </w:p>
    <w:p w14:paraId="699E48E3" w14:textId="77777777" w:rsidR="0053243C" w:rsidRDefault="0053243C"/>
    <w:p w14:paraId="699E48E4" w14:textId="77777777" w:rsidR="0053243C" w:rsidRDefault="00000000">
      <w:r>
        <w:rPr>
          <w:noProof/>
        </w:rPr>
        <w:drawing>
          <wp:anchor distT="0" distB="0" distL="0" distR="0" simplePos="0" relativeHeight="30" behindDoc="0" locked="0" layoutInCell="1" allowOverlap="1" wp14:anchorId="699E523F" wp14:editId="699E52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641090"/>
            <wp:effectExtent l="0" t="0" r="0" b="0"/>
            <wp:wrapSquare wrapText="largest"/>
            <wp:docPr id="9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8E5" w14:textId="77777777" w:rsidR="0053243C" w:rsidRDefault="0053243C"/>
    <w:p w14:paraId="699E48E6" w14:textId="77777777" w:rsidR="0053243C" w:rsidRDefault="0053243C"/>
    <w:p w14:paraId="699E48E7" w14:textId="77777777" w:rsidR="0053243C" w:rsidRDefault="0053243C"/>
    <w:p w14:paraId="699E48E8" w14:textId="77777777" w:rsidR="0053243C" w:rsidRDefault="0053243C"/>
    <w:p w14:paraId="699E48E9" w14:textId="77777777" w:rsidR="0053243C" w:rsidRDefault="0053243C"/>
    <w:p w14:paraId="699E48EA" w14:textId="77777777" w:rsidR="0053243C" w:rsidRDefault="00000000">
      <w:pPr>
        <w:pStyle w:val="PreformattedText"/>
        <w:rPr>
          <w:sz w:val="30"/>
          <w:szCs w:val="30"/>
        </w:rPr>
      </w:pPr>
      <w:r>
        <w:rPr>
          <w:sz w:val="30"/>
          <w:szCs w:val="30"/>
        </w:rPr>
        <w:t>20210601104041</w:t>
      </w:r>
    </w:p>
    <w:p w14:paraId="699E48EB" w14:textId="77777777" w:rsidR="0053243C" w:rsidRDefault="0053243C"/>
    <w:p w14:paraId="699E48EC" w14:textId="77777777" w:rsidR="0053243C" w:rsidRDefault="0053243C"/>
    <w:p w14:paraId="699E48ED" w14:textId="77777777" w:rsidR="0053243C" w:rsidRDefault="00000000">
      <w:r>
        <w:t>==================schema no exit query in jenkins ===================</w:t>
      </w:r>
    </w:p>
    <w:p w14:paraId="699E48EE" w14:textId="77777777" w:rsidR="0053243C" w:rsidRDefault="0053243C"/>
    <w:p w14:paraId="699E48EF" w14:textId="77777777" w:rsidR="0053243C" w:rsidRDefault="0053243C"/>
    <w:p w14:paraId="699E48F0" w14:textId="77777777" w:rsidR="0053243C" w:rsidRDefault="00000000">
      <w:bookmarkStart w:id="255" w:name="%3A2zw.co"/>
      <w:bookmarkEnd w:id="255"/>
      <w:r>
        <w:t>INSERT INTO `schema_version`</w:t>
      </w:r>
      <w:r>
        <w:br/>
        <w:t xml:space="preserve">(`version_rank`, `installed_rank`, `version`, `description`, `type`, `script`, `checksum`, `installed_by`, `installed_on`, `execution_time`, `success`) VALUES </w:t>
      </w:r>
      <w:r>
        <w:lastRenderedPageBreak/>
        <w:t>('6561', '6615', '20210601104041', 'Create VGU Views', 'SQL', 'V20210601104041__Create_VGU_Views.sql', '1110553747', 'root', '2021-06-01 17:41:32', '18387', '1');</w:t>
      </w:r>
    </w:p>
    <w:p w14:paraId="699E48F1" w14:textId="77777777" w:rsidR="0053243C" w:rsidRDefault="0053243C"/>
    <w:p w14:paraId="699E48F2" w14:textId="77777777" w:rsidR="0053243C" w:rsidRDefault="0053243C"/>
    <w:p w14:paraId="699E48F3" w14:textId="77777777" w:rsidR="0053243C" w:rsidRDefault="00000000">
      <w:r>
        <w:t>=====================================================</w:t>
      </w:r>
    </w:p>
    <w:p w14:paraId="699E48F4" w14:textId="77777777" w:rsidR="0053243C" w:rsidRDefault="0053243C"/>
    <w:p w14:paraId="699E48F5" w14:textId="77777777" w:rsidR="0053243C" w:rsidRDefault="0053243C"/>
    <w:p w14:paraId="699E48F6" w14:textId="77777777" w:rsidR="0053243C" w:rsidRDefault="00000000">
      <w:pPr>
        <w:pStyle w:val="PreformattedText"/>
        <w:rPr>
          <w:sz w:val="30"/>
          <w:szCs w:val="30"/>
        </w:rPr>
      </w:pPr>
      <w:r>
        <w:rPr>
          <w:sz w:val="30"/>
          <w:szCs w:val="30"/>
        </w:rPr>
        <w:t>Build step 'Execute shell' marked build as failure</w:t>
      </w:r>
    </w:p>
    <w:p w14:paraId="699E48F7" w14:textId="77777777" w:rsidR="0053243C" w:rsidRDefault="00000000">
      <w:pPr>
        <w:pStyle w:val="PreformattedText"/>
      </w:pPr>
      <w:r>
        <w:t>Email was triggered for: Failure - Any</w:t>
      </w:r>
    </w:p>
    <w:p w14:paraId="699E48F8" w14:textId="77777777" w:rsidR="0053243C" w:rsidRDefault="00000000">
      <w:pPr>
        <w:pStyle w:val="PreformattedText"/>
      </w:pPr>
      <w:r>
        <w:t>Sending email for trigger: Failure - Any</w:t>
      </w:r>
    </w:p>
    <w:p w14:paraId="699E48F9" w14:textId="77777777" w:rsidR="0053243C" w:rsidRDefault="00000000">
      <w:pPr>
        <w:pStyle w:val="PreformattedText"/>
      </w:pPr>
      <w:r>
        <w:t>An attempt to send an e-mail to empty list of recipients, ignored.</w:t>
      </w:r>
    </w:p>
    <w:p w14:paraId="699E48FA" w14:textId="77777777" w:rsidR="0053243C" w:rsidRDefault="00000000">
      <w:pPr>
        <w:pStyle w:val="PreformattedText"/>
        <w:spacing w:after="283"/>
      </w:pPr>
      <w:r>
        <w:t>Finished: FAILURE</w:t>
      </w:r>
    </w:p>
    <w:p w14:paraId="699E48FB" w14:textId="77777777" w:rsidR="0053243C" w:rsidRDefault="00000000">
      <w:r>
        <w:t>================================================</w:t>
      </w:r>
    </w:p>
    <w:p w14:paraId="699E48FC" w14:textId="77777777" w:rsidR="0053243C" w:rsidRDefault="0053243C"/>
    <w:p w14:paraId="699E48FD" w14:textId="77777777" w:rsidR="0053243C" w:rsidRDefault="0053243C"/>
    <w:p w14:paraId="699E48FE" w14:textId="77777777" w:rsidR="0053243C" w:rsidRDefault="0053243C"/>
    <w:p w14:paraId="699E48FF" w14:textId="77777777" w:rsidR="0053243C" w:rsidRDefault="0053243C"/>
    <w:p w14:paraId="699E4900" w14:textId="77777777" w:rsidR="0053243C" w:rsidRDefault="0053243C"/>
    <w:p w14:paraId="699E4901" w14:textId="77777777" w:rsidR="0053243C" w:rsidRDefault="0053243C"/>
    <w:p w14:paraId="699E4902" w14:textId="77777777" w:rsidR="0053243C" w:rsidRDefault="0053243C"/>
    <w:p w14:paraId="699E4903" w14:textId="77777777" w:rsidR="0053243C" w:rsidRDefault="0053243C"/>
    <w:p w14:paraId="699E4904" w14:textId="77777777" w:rsidR="0053243C" w:rsidRDefault="0053243C"/>
    <w:p w14:paraId="699E4905" w14:textId="77777777" w:rsidR="0053243C" w:rsidRDefault="0053243C"/>
    <w:p w14:paraId="699E4906" w14:textId="77777777" w:rsidR="0053243C" w:rsidRDefault="0053243C"/>
    <w:p w14:paraId="699E4907" w14:textId="77777777" w:rsidR="0053243C" w:rsidRDefault="0053243C"/>
    <w:p w14:paraId="699E4908" w14:textId="77777777" w:rsidR="0053243C" w:rsidRDefault="0053243C"/>
    <w:p w14:paraId="699E4909" w14:textId="77777777" w:rsidR="0053243C" w:rsidRDefault="0053243C"/>
    <w:p w14:paraId="699E490A" w14:textId="77777777" w:rsidR="0053243C" w:rsidRDefault="0053243C"/>
    <w:p w14:paraId="699E490B" w14:textId="77777777" w:rsidR="0053243C" w:rsidRDefault="0053243C"/>
    <w:p w14:paraId="699E490C" w14:textId="77777777" w:rsidR="0053243C" w:rsidRDefault="0053243C"/>
    <w:p w14:paraId="699E490D" w14:textId="77777777" w:rsidR="0053243C" w:rsidRDefault="0053243C"/>
    <w:p w14:paraId="699E490E" w14:textId="77777777" w:rsidR="0053243C" w:rsidRDefault="0053243C"/>
    <w:p w14:paraId="699E490F" w14:textId="77777777" w:rsidR="0053243C" w:rsidRDefault="0053243C"/>
    <w:p w14:paraId="699E4910" w14:textId="77777777" w:rsidR="0053243C" w:rsidRDefault="0053243C"/>
    <w:p w14:paraId="699E4911" w14:textId="77777777" w:rsidR="0053243C" w:rsidRDefault="0053243C"/>
    <w:p w14:paraId="699E4912" w14:textId="77777777" w:rsidR="0053243C" w:rsidRDefault="0053243C"/>
    <w:p w14:paraId="699E4913" w14:textId="77777777" w:rsidR="0053243C" w:rsidRDefault="0053243C"/>
    <w:p w14:paraId="699E4914" w14:textId="77777777" w:rsidR="0053243C" w:rsidRDefault="0053243C"/>
    <w:p w14:paraId="699E4915" w14:textId="77777777" w:rsidR="0053243C" w:rsidRDefault="0053243C"/>
    <w:p w14:paraId="699E4916" w14:textId="77777777" w:rsidR="0053243C" w:rsidRDefault="0053243C"/>
    <w:p w14:paraId="699E4917" w14:textId="77777777" w:rsidR="0053243C" w:rsidRDefault="0053243C"/>
    <w:p w14:paraId="699E4918" w14:textId="77777777" w:rsidR="0053243C" w:rsidRDefault="0053243C"/>
    <w:p w14:paraId="699E4919" w14:textId="77777777" w:rsidR="0053243C" w:rsidRDefault="00000000">
      <w:r>
        <w:t>------------------------------------- Azure login disable ======</w:t>
      </w:r>
    </w:p>
    <w:p w14:paraId="699E491A" w14:textId="77777777" w:rsidR="0053243C" w:rsidRDefault="0053243C"/>
    <w:p w14:paraId="699E491B" w14:textId="77777777" w:rsidR="0053243C" w:rsidRDefault="00000000">
      <w:r>
        <w:t>/var/www/html/ku_demo/resources/js</w:t>
      </w:r>
    </w:p>
    <w:p w14:paraId="699E491C" w14:textId="77777777" w:rsidR="0053243C" w:rsidRDefault="0053243C"/>
    <w:p w14:paraId="699E491D" w14:textId="77777777" w:rsidR="0053243C" w:rsidRDefault="0053243C"/>
    <w:p w14:paraId="699E491E" w14:textId="77777777" w:rsidR="0053243C" w:rsidRDefault="00000000">
      <w:r>
        <w:rPr>
          <w:noProof/>
        </w:rPr>
        <w:drawing>
          <wp:anchor distT="0" distB="0" distL="0" distR="0" simplePos="0" relativeHeight="28" behindDoc="0" locked="0" layoutInCell="1" allowOverlap="1" wp14:anchorId="699E5241" wp14:editId="699E52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641090"/>
            <wp:effectExtent l="0" t="0" r="0" b="0"/>
            <wp:wrapSquare wrapText="largest"/>
            <wp:docPr id="10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91F" w14:textId="77777777" w:rsidR="0053243C" w:rsidRDefault="0053243C"/>
    <w:p w14:paraId="699E4920" w14:textId="77777777" w:rsidR="0053243C" w:rsidRDefault="0053243C"/>
    <w:p w14:paraId="699E4921" w14:textId="77777777" w:rsidR="0053243C" w:rsidRDefault="00000000">
      <w:r>
        <w:t xml:space="preserve">remove === true === add only :: “” </w:t>
      </w:r>
    </w:p>
    <w:p w14:paraId="699E4922" w14:textId="77777777" w:rsidR="0053243C" w:rsidRDefault="0053243C"/>
    <w:p w14:paraId="699E4923" w14:textId="77777777" w:rsidR="0053243C" w:rsidRDefault="00000000">
      <w:r>
        <w:rPr>
          <w:noProof/>
        </w:rPr>
        <w:drawing>
          <wp:anchor distT="0" distB="0" distL="0" distR="0" simplePos="0" relativeHeight="29" behindDoc="0" locked="0" layoutInCell="1" allowOverlap="1" wp14:anchorId="699E5243" wp14:editId="699E5244">
            <wp:simplePos x="0" y="0"/>
            <wp:positionH relativeFrom="column">
              <wp:posOffset>205740</wp:posOffset>
            </wp:positionH>
            <wp:positionV relativeFrom="paragraph">
              <wp:posOffset>99695</wp:posOffset>
            </wp:positionV>
            <wp:extent cx="5090160" cy="2861310"/>
            <wp:effectExtent l="0" t="0" r="0" b="0"/>
            <wp:wrapSquare wrapText="largest"/>
            <wp:docPr id="11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924" w14:textId="77777777" w:rsidR="0053243C" w:rsidRDefault="0053243C"/>
    <w:p w14:paraId="699E4925" w14:textId="77777777" w:rsidR="0053243C" w:rsidRDefault="0053243C"/>
    <w:p w14:paraId="699E4926" w14:textId="77777777" w:rsidR="0053243C" w:rsidRDefault="0053243C"/>
    <w:p w14:paraId="699E4927" w14:textId="77777777" w:rsidR="0053243C" w:rsidRDefault="0053243C"/>
    <w:p w14:paraId="699E4928" w14:textId="77777777" w:rsidR="0053243C" w:rsidRDefault="0053243C"/>
    <w:p w14:paraId="699E4929" w14:textId="77777777" w:rsidR="0053243C" w:rsidRDefault="0053243C"/>
    <w:p w14:paraId="699E492A" w14:textId="77777777" w:rsidR="0053243C" w:rsidRDefault="00000000">
      <w:r>
        <w:t>======================================================</w:t>
      </w:r>
    </w:p>
    <w:p w14:paraId="699E492B" w14:textId="77777777" w:rsidR="0053243C" w:rsidRDefault="0053243C"/>
    <w:p w14:paraId="699E492C" w14:textId="77777777" w:rsidR="0053243C" w:rsidRDefault="0053243C"/>
    <w:p w14:paraId="699E492D" w14:textId="77777777" w:rsidR="0053243C" w:rsidRDefault="0053243C"/>
    <w:p w14:paraId="699E492E" w14:textId="77777777" w:rsidR="0053243C" w:rsidRDefault="0053243C"/>
    <w:p w14:paraId="699E492F" w14:textId="77777777" w:rsidR="0053243C" w:rsidRDefault="00000000">
      <w:r>
        <w:t>=== windows  my sql  =  ini = file  in window OS ==</w:t>
      </w:r>
    </w:p>
    <w:p w14:paraId="699E4930" w14:textId="77777777" w:rsidR="0053243C" w:rsidRDefault="0053243C"/>
    <w:p w14:paraId="699E4931" w14:textId="77777777" w:rsidR="0053243C" w:rsidRDefault="0053243C"/>
    <w:p w14:paraId="699E4932" w14:textId="77777777" w:rsidR="0053243C" w:rsidRDefault="00000000">
      <w:r>
        <w:rPr>
          <w:noProof/>
        </w:rPr>
        <w:drawing>
          <wp:anchor distT="0" distB="0" distL="0" distR="0" simplePos="0" relativeHeight="27" behindDoc="0" locked="0" layoutInCell="1" allowOverlap="1" wp14:anchorId="699E5245" wp14:editId="699E52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641090"/>
            <wp:effectExtent l="0" t="0" r="0" b="0"/>
            <wp:wrapSquare wrapText="largest"/>
            <wp:docPr id="12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933" w14:textId="77777777" w:rsidR="0053243C" w:rsidRDefault="0053243C"/>
    <w:p w14:paraId="699E4934" w14:textId="77777777" w:rsidR="0053243C" w:rsidRDefault="0053243C"/>
    <w:p w14:paraId="699E4935" w14:textId="77777777" w:rsidR="0053243C" w:rsidRDefault="0053243C"/>
    <w:p w14:paraId="699E4936" w14:textId="77777777" w:rsidR="0053243C" w:rsidRDefault="0053243C"/>
    <w:p w14:paraId="699E4937" w14:textId="77777777" w:rsidR="0053243C" w:rsidRDefault="0053243C"/>
    <w:p w14:paraId="699E4938" w14:textId="77777777" w:rsidR="0053243C" w:rsidRDefault="00000000">
      <w:r>
        <w:t>======= newrelic-infra.service --========</w:t>
      </w:r>
    </w:p>
    <w:p w14:paraId="699E4939" w14:textId="77777777" w:rsidR="0053243C" w:rsidRDefault="0053243C"/>
    <w:p w14:paraId="699E493A" w14:textId="77777777" w:rsidR="0053243C" w:rsidRDefault="00000000">
      <w:r>
        <w:t>systemctl restart newrelic-infra.service</w:t>
      </w:r>
    </w:p>
    <w:p w14:paraId="699E493B" w14:textId="77777777" w:rsidR="0053243C" w:rsidRDefault="0053243C"/>
    <w:p w14:paraId="699E493C" w14:textId="77777777" w:rsidR="0053243C" w:rsidRDefault="0053243C"/>
    <w:p w14:paraId="699E493D" w14:textId="77777777" w:rsidR="0053243C" w:rsidRDefault="0053243C"/>
    <w:p w14:paraId="699E493E" w14:textId="77777777" w:rsidR="0053243C" w:rsidRDefault="0053243C"/>
    <w:p w14:paraId="699E493F" w14:textId="77777777" w:rsidR="0053243C" w:rsidRDefault="0053243C"/>
    <w:p w14:paraId="699E4940" w14:textId="77777777" w:rsidR="0053243C" w:rsidRDefault="00000000">
      <w:pPr>
        <w:jc w:val="center"/>
        <w:rPr>
          <w:b/>
          <w:bCs/>
          <w:sz w:val="38"/>
        </w:rPr>
      </w:pPr>
      <w:r>
        <w:rPr>
          <w:b/>
          <w:bCs/>
          <w:sz w:val="38"/>
        </w:rPr>
        <w:t>====== cacerts === location ================</w:t>
      </w:r>
    </w:p>
    <w:p w14:paraId="699E4941" w14:textId="77777777" w:rsidR="0053243C" w:rsidRDefault="0053243C"/>
    <w:p w14:paraId="699E4942" w14:textId="77777777" w:rsidR="0053243C" w:rsidRDefault="00000000">
      <w:r>
        <w:t>sudo keytool -importcert -file /home/seroadmin/sudemo.cer -alias demo -keystore "/usr/lib/jvm/java-1.8.0-openjdk-amd64/jre/lib/security/cacerts"</w:t>
      </w:r>
    </w:p>
    <w:p w14:paraId="699E4943" w14:textId="77777777" w:rsidR="0053243C" w:rsidRDefault="0053243C"/>
    <w:p w14:paraId="699E4944" w14:textId="77777777" w:rsidR="0053243C" w:rsidRDefault="0053243C"/>
    <w:p w14:paraId="699E4945" w14:textId="77777777" w:rsidR="0053243C" w:rsidRDefault="0053243C"/>
    <w:p w14:paraId="699E4946" w14:textId="77777777" w:rsidR="0053243C" w:rsidRDefault="0053243C"/>
    <w:p w14:paraId="699E4947" w14:textId="77777777" w:rsidR="0053243C" w:rsidRDefault="0053243C"/>
    <w:p w14:paraId="699E4948" w14:textId="77777777" w:rsidR="0053243C" w:rsidRDefault="0053243C"/>
    <w:p w14:paraId="699E4949" w14:textId="77777777" w:rsidR="0053243C" w:rsidRDefault="0053243C"/>
    <w:p w14:paraId="699E494A" w14:textId="77777777" w:rsidR="0053243C" w:rsidRDefault="0053243C"/>
    <w:p w14:paraId="699E494B" w14:textId="77777777" w:rsidR="0053243C" w:rsidRDefault="00000000">
      <w:r>
        <w:t>error it</w:t>
      </w:r>
    </w:p>
    <w:p w14:paraId="699E494C" w14:textId="77777777" w:rsidR="0053243C" w:rsidRDefault="0053243C"/>
    <w:p w14:paraId="699E494D" w14:textId="77777777" w:rsidR="0053243C" w:rsidRDefault="00000000">
      <w:r>
        <w:rPr>
          <w:noProof/>
        </w:rPr>
        <w:drawing>
          <wp:anchor distT="0" distB="0" distL="0" distR="0" simplePos="0" relativeHeight="37" behindDoc="0" locked="0" layoutInCell="1" allowOverlap="1" wp14:anchorId="699E5247" wp14:editId="699E52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641090"/>
            <wp:effectExtent l="0" t="0" r="0" b="0"/>
            <wp:wrapSquare wrapText="largest"/>
            <wp:docPr id="13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94E" w14:textId="77777777" w:rsidR="0053243C" w:rsidRDefault="0053243C"/>
    <w:p w14:paraId="699E494F" w14:textId="77777777" w:rsidR="0053243C" w:rsidRDefault="0053243C"/>
    <w:p w14:paraId="699E4950" w14:textId="77777777" w:rsidR="0053243C" w:rsidRDefault="00000000">
      <w:r>
        <w:t>solution ==</w:t>
      </w:r>
    </w:p>
    <w:p w14:paraId="699E4951" w14:textId="77777777" w:rsidR="0053243C" w:rsidRDefault="00000000">
      <w:r>
        <w:t># sudo ln -s /etc/ssl/certs/java/cacerts /usr/lib/jvm/java-8-openjdk-amd64/jre/lib/security/</w:t>
      </w:r>
    </w:p>
    <w:p w14:paraId="699E4952" w14:textId="77777777" w:rsidR="0053243C" w:rsidRDefault="00000000">
      <w:r>
        <w:rPr>
          <w:noProof/>
        </w:rPr>
        <w:lastRenderedPageBreak/>
        <w:drawing>
          <wp:anchor distT="0" distB="0" distL="0" distR="0" simplePos="0" relativeHeight="38" behindDoc="0" locked="0" layoutInCell="1" allowOverlap="1" wp14:anchorId="699E5249" wp14:editId="699E524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641090"/>
            <wp:effectExtent l="0" t="0" r="0" b="0"/>
            <wp:wrapSquare wrapText="largest"/>
            <wp:docPr id="14" name="Imag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953" w14:textId="77777777" w:rsidR="0053243C" w:rsidRDefault="0053243C"/>
    <w:p w14:paraId="699E4954" w14:textId="77777777" w:rsidR="0053243C" w:rsidRDefault="00000000">
      <w:r>
        <w:t>-========================================================</w:t>
      </w:r>
    </w:p>
    <w:p w14:paraId="699E4955" w14:textId="77777777" w:rsidR="0053243C" w:rsidRDefault="0000000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serosoft-academia-service.jar  == database propeties me change karna </w:t>
      </w:r>
    </w:p>
    <w:p w14:paraId="699E4956" w14:textId="77777777" w:rsidR="0053243C" w:rsidRDefault="0053243C">
      <w:pPr>
        <w:rPr>
          <w:rFonts w:ascii="Arial" w:eastAsia="Times New Roman" w:hAnsi="Arial" w:cs="Arial"/>
          <w:color w:val="000000"/>
          <w:sz w:val="20"/>
          <w:szCs w:val="20"/>
        </w:rPr>
      </w:pPr>
    </w:p>
    <w:p w14:paraId="699E4957" w14:textId="77777777" w:rsidR="0053243C" w:rsidRDefault="0053243C"/>
    <w:p w14:paraId="699E4958" w14:textId="77777777" w:rsidR="0053243C" w:rsidRDefault="00000000">
      <w:r>
        <w:t>1- hostname and db passwd &amp; port number  &gt;&gt;&gt;&gt; database.properties</w:t>
      </w:r>
    </w:p>
    <w:p w14:paraId="699E4959" w14:textId="77777777" w:rsidR="0053243C" w:rsidRDefault="0053243C"/>
    <w:p w14:paraId="699E495A" w14:textId="77777777" w:rsidR="0053243C" w:rsidRDefault="00000000">
      <w:pPr>
        <w:rPr>
          <w:sz w:val="26"/>
        </w:rPr>
      </w:pPr>
      <w:r>
        <w:rPr>
          <w:sz w:val="26"/>
        </w:rPr>
        <w:t>msg.war  == database.properties</w:t>
      </w:r>
    </w:p>
    <w:p w14:paraId="699E495B" w14:textId="77777777" w:rsidR="0053243C" w:rsidRDefault="00000000">
      <w:pPr>
        <w:rPr>
          <w:sz w:val="26"/>
        </w:rPr>
      </w:pPr>
      <w:r>
        <w:rPr>
          <w:sz w:val="26"/>
        </w:rPr>
        <w:t>/opt/serosoft/tomcat7/webapps/msg_aeischool_demo/WEB-INF/classes/config</w:t>
      </w:r>
    </w:p>
    <w:p w14:paraId="699E495C" w14:textId="77777777" w:rsidR="0053243C" w:rsidRDefault="0053243C"/>
    <w:p w14:paraId="699E495D" w14:textId="77777777" w:rsidR="0053243C" w:rsidRDefault="00000000">
      <w:r>
        <w:t>2- db name change &gt;&gt;&gt;&gt; database.properties / hibernet-setting.properties</w:t>
      </w:r>
    </w:p>
    <w:p w14:paraId="699E495E" w14:textId="77777777" w:rsidR="0053243C" w:rsidRDefault="0053243C"/>
    <w:p w14:paraId="699E495F" w14:textId="77777777" w:rsidR="0053243C" w:rsidRDefault="00000000">
      <w:r>
        <w:tab/>
      </w:r>
      <w:r>
        <w:tab/>
        <w:t>msg.war === database.properties</w:t>
      </w:r>
    </w:p>
    <w:p w14:paraId="699E4960" w14:textId="77777777" w:rsidR="0053243C" w:rsidRDefault="00000000">
      <w:r>
        <w:tab/>
      </w:r>
      <w:r>
        <w:tab/>
      </w:r>
    </w:p>
    <w:p w14:paraId="699E4961" w14:textId="77777777" w:rsidR="0053243C" w:rsidRDefault="00000000">
      <w:r>
        <w:tab/>
      </w:r>
      <w:r>
        <w:tab/>
      </w:r>
    </w:p>
    <w:p w14:paraId="699E4962" w14:textId="77777777" w:rsidR="0053243C" w:rsidRDefault="00000000">
      <w:r>
        <w:rPr>
          <w:b/>
          <w:bCs/>
          <w:sz w:val="40"/>
          <w:szCs w:val="40"/>
        </w:rPr>
        <w:t>3- v2_upload ka path change &gt;&gt;&gt;&gt;</w:t>
      </w:r>
      <w:r>
        <w:t xml:space="preserve"> </w:t>
      </w:r>
    </w:p>
    <w:p w14:paraId="699E4963" w14:textId="77777777" w:rsidR="0053243C" w:rsidRDefault="00000000">
      <w:r>
        <w:t>a == documnet-constant.properties</w:t>
      </w:r>
    </w:p>
    <w:p w14:paraId="699E4964" w14:textId="77777777" w:rsidR="0053243C" w:rsidRDefault="00000000">
      <w:r>
        <w:t>b ==batch-quartz.properties</w:t>
      </w:r>
    </w:p>
    <w:p w14:paraId="699E4965" w14:textId="77777777" w:rsidR="0053243C" w:rsidRDefault="00000000">
      <w:r>
        <w:t>c == log4j.properties</w:t>
      </w:r>
    </w:p>
    <w:p w14:paraId="699E4966" w14:textId="77777777" w:rsidR="0053243C" w:rsidRDefault="0053243C"/>
    <w:p w14:paraId="699E4967" w14:textId="77777777" w:rsidR="0053243C" w:rsidRDefault="00000000">
      <w:r>
        <w:t>D ==</w:t>
      </w:r>
      <w:r>
        <w:tab/>
      </w:r>
      <w:r>
        <w:rPr>
          <w:b/>
          <w:bCs/>
        </w:rPr>
        <w:t xml:space="preserve">msg.war </w:t>
      </w:r>
      <w:r>
        <w:t>&gt;&gt;&gt;&gt; documnet-constant.properties / log4j.properties</w:t>
      </w:r>
    </w:p>
    <w:p w14:paraId="699E4968" w14:textId="77777777" w:rsidR="0053243C" w:rsidRDefault="00000000">
      <w:pPr>
        <w:rPr>
          <w:sz w:val="26"/>
        </w:rPr>
      </w:pPr>
      <w:r>
        <w:rPr>
          <w:sz w:val="26"/>
        </w:rPr>
        <w:t>/opt/serosoft/tomcat7/webapps/msg_aeischool_demo/WEB-INF/classes/config#</w:t>
      </w:r>
    </w:p>
    <w:p w14:paraId="699E4969" w14:textId="77777777" w:rsidR="0053243C" w:rsidRDefault="0053243C">
      <w:pPr>
        <w:rPr>
          <w:sz w:val="26"/>
        </w:rPr>
      </w:pPr>
    </w:p>
    <w:p w14:paraId="699E496A" w14:textId="77777777" w:rsidR="0053243C" w:rsidRDefault="00000000">
      <w:pPr>
        <w:rPr>
          <w:sz w:val="26"/>
        </w:rPr>
      </w:pPr>
      <w:r>
        <w:rPr>
          <w:sz w:val="26"/>
        </w:rPr>
        <w:lastRenderedPageBreak/>
        <w:t xml:space="preserve">E </w:t>
      </w:r>
      <w:r>
        <w:rPr>
          <w:b/>
          <w:bCs/>
          <w:sz w:val="28"/>
          <w:szCs w:val="28"/>
        </w:rPr>
        <w:t>== === log4j.properties ==</w:t>
      </w:r>
    </w:p>
    <w:p w14:paraId="699E496B" w14:textId="77777777" w:rsidR="0053243C" w:rsidRDefault="00000000">
      <w:pPr>
        <w:rPr>
          <w:sz w:val="26"/>
        </w:rPr>
      </w:pPr>
      <w:r>
        <w:rPr>
          <w:sz w:val="26"/>
        </w:rPr>
        <w:t>/opt/serosoft/tomcat-rgi-live/webapps/msg_rgi/WEB-INF/classes/config</w:t>
      </w:r>
    </w:p>
    <w:p w14:paraId="699E496C" w14:textId="77777777" w:rsidR="0053243C" w:rsidRDefault="0053243C"/>
    <w:p w14:paraId="699E496D" w14:textId="77777777" w:rsidR="0053243C" w:rsidRDefault="00000000">
      <w:r>
        <w:rPr>
          <w:noProof/>
        </w:rPr>
        <w:drawing>
          <wp:anchor distT="0" distB="0" distL="0" distR="0" simplePos="0" relativeHeight="26" behindDoc="0" locked="0" layoutInCell="1" allowOverlap="1" wp14:anchorId="699E524B" wp14:editId="699E524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641090"/>
            <wp:effectExtent l="0" t="0" r="0" b="0"/>
            <wp:wrapSquare wrapText="largest"/>
            <wp:docPr id="15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96E" w14:textId="77777777" w:rsidR="0053243C" w:rsidRDefault="0053243C"/>
    <w:p w14:paraId="699E496F" w14:textId="77777777" w:rsidR="0053243C" w:rsidRDefault="0053243C"/>
    <w:p w14:paraId="699E4970" w14:textId="77777777" w:rsidR="0053243C" w:rsidRDefault="00000000">
      <w:r>
        <w:t>==================================================</w:t>
      </w:r>
    </w:p>
    <w:p w14:paraId="699E4971" w14:textId="77777777" w:rsidR="0053243C" w:rsidRDefault="0053243C"/>
    <w:p w14:paraId="699E4972" w14:textId="77777777" w:rsidR="0053243C" w:rsidRDefault="0053243C"/>
    <w:p w14:paraId="699E4973" w14:textId="77777777" w:rsidR="0053243C" w:rsidRDefault="00000000">
      <w:r>
        <w:t>============= ftp login issue by google crome</w:t>
      </w:r>
    </w:p>
    <w:p w14:paraId="699E4974" w14:textId="77777777" w:rsidR="0053243C" w:rsidRDefault="0053243C"/>
    <w:p w14:paraId="699E4975" w14:textId="77777777" w:rsidR="0053243C" w:rsidRDefault="00000000">
      <w:r>
        <w:t>run this command in crome</w:t>
      </w:r>
    </w:p>
    <w:p w14:paraId="699E4976" w14:textId="77777777" w:rsidR="0053243C" w:rsidRDefault="0053243C"/>
    <w:p w14:paraId="699E4977" w14:textId="77777777" w:rsidR="0053243C" w:rsidRDefault="00000000">
      <w:bookmarkStart w:id="256" w:name="%3Acxe.co"/>
      <w:bookmarkEnd w:id="256"/>
      <w:r>
        <w:t>chrome://flags/</w:t>
      </w:r>
    </w:p>
    <w:p w14:paraId="699E4978" w14:textId="77777777" w:rsidR="0053243C" w:rsidRDefault="0053243C"/>
    <w:p w14:paraId="699E4979" w14:textId="77777777" w:rsidR="0053243C" w:rsidRDefault="0053243C"/>
    <w:p w14:paraId="699E497A" w14:textId="77777777" w:rsidR="0053243C" w:rsidRDefault="00000000">
      <w:r>
        <w:rPr>
          <w:noProof/>
        </w:rPr>
        <w:lastRenderedPageBreak/>
        <w:drawing>
          <wp:anchor distT="0" distB="0" distL="0" distR="0" simplePos="0" relativeHeight="25" behindDoc="0" locked="0" layoutInCell="1" allowOverlap="1" wp14:anchorId="699E524D" wp14:editId="699E524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641090"/>
            <wp:effectExtent l="0" t="0" r="0" b="0"/>
            <wp:wrapSquare wrapText="largest"/>
            <wp:docPr id="16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97B" w14:textId="77777777" w:rsidR="0053243C" w:rsidRDefault="0053243C"/>
    <w:p w14:paraId="699E497C" w14:textId="77777777" w:rsidR="0053243C" w:rsidRDefault="0053243C"/>
    <w:p w14:paraId="699E497D" w14:textId="77777777" w:rsidR="0053243C" w:rsidRDefault="0053243C"/>
    <w:p w14:paraId="699E497E" w14:textId="77777777" w:rsidR="0053243C" w:rsidRDefault="0053243C"/>
    <w:p w14:paraId="699E497F" w14:textId="77777777" w:rsidR="0053243C" w:rsidRDefault="00000000">
      <w:r>
        <w:t>===== 24 x 7 site ====</w:t>
      </w:r>
    </w:p>
    <w:p w14:paraId="699E4980" w14:textId="77777777" w:rsidR="0053243C" w:rsidRDefault="0053243C"/>
    <w:p w14:paraId="699E4981" w14:textId="77777777" w:rsidR="0053243C" w:rsidRDefault="00000000">
      <w:hyperlink r:id="rId30" w:anchor="/home/monitors" w:history="1">
        <w:r>
          <w:rPr>
            <w:rStyle w:val="Hyperlink"/>
          </w:rPr>
          <w:t>https://www.site24x7.com/app/client?a=f#/home/monitors</w:t>
        </w:r>
      </w:hyperlink>
    </w:p>
    <w:p w14:paraId="699E4982" w14:textId="77777777" w:rsidR="0053243C" w:rsidRDefault="0053243C"/>
    <w:p w14:paraId="699E4983" w14:textId="77777777" w:rsidR="0053243C" w:rsidRDefault="00000000">
      <w:bookmarkStart w:id="257" w:name="%3Abzg.co"/>
      <w:bookmarkEnd w:id="257"/>
      <w:r>
        <w:t xml:space="preserve">username- </w:t>
      </w:r>
      <w:hyperlink r:id="rId31" w:tgtFrame="_blank">
        <w:r>
          <w:rPr>
            <w:rStyle w:val="Hyperlink"/>
          </w:rPr>
          <w:t>shiv.gurjar@serosoft.in</w:t>
        </w:r>
      </w:hyperlink>
    </w:p>
    <w:p w14:paraId="699E4984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85" w14:textId="77777777" w:rsidR="0053243C" w:rsidRDefault="0053243C"/>
    <w:p w14:paraId="699E4986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87" w14:textId="77777777" w:rsidR="0053243C" w:rsidRDefault="0053243C"/>
    <w:p w14:paraId="699E4988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89" w14:textId="77777777" w:rsidR="0053243C" w:rsidRDefault="00000000">
      <w:bookmarkStart w:id="258" w:name="%3Abzh.co"/>
      <w:bookmarkEnd w:id="258"/>
      <w:r>
        <w:t>pass- Sero#Soft#2020</w:t>
      </w:r>
    </w:p>
    <w:p w14:paraId="699E498A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8B" w14:textId="77777777" w:rsidR="0053243C" w:rsidRDefault="0053243C"/>
    <w:p w14:paraId="699E498C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8D" w14:textId="77777777" w:rsidR="0053243C" w:rsidRDefault="0053243C"/>
    <w:p w14:paraId="699E498E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8F" w14:textId="77777777" w:rsidR="0053243C" w:rsidRDefault="00000000">
      <w:bookmarkStart w:id="259" w:name="%3Abzk.co"/>
      <w:bookmarkEnd w:id="259"/>
      <w:r>
        <w:t>URL - </w:t>
      </w:r>
      <w:hyperlink r:id="rId32" w:tgtFrame="_blank">
        <w:r>
          <w:rPr>
            <w:rStyle w:val="Hyperlink"/>
          </w:rPr>
          <w:t>https://www.site24x7.com/app/client#/home/monitors</w:t>
        </w:r>
      </w:hyperlink>
    </w:p>
    <w:p w14:paraId="699E4990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91" w14:textId="77777777" w:rsidR="0053243C" w:rsidRDefault="0053243C"/>
    <w:p w14:paraId="699E4992" w14:textId="77777777" w:rsidR="0053243C" w:rsidRDefault="0053243C"/>
    <w:p w14:paraId="699E4993" w14:textId="77777777" w:rsidR="0053243C" w:rsidRDefault="0053243C"/>
    <w:p w14:paraId="699E4994" w14:textId="77777777" w:rsidR="0053243C" w:rsidRDefault="0053243C"/>
    <w:p w14:paraId="699E4995" w14:textId="77777777" w:rsidR="0053243C" w:rsidRDefault="0053243C"/>
    <w:p w14:paraId="699E4996" w14:textId="77777777" w:rsidR="0053243C" w:rsidRDefault="00000000">
      <w:r>
        <w:t>----------------  cpanel – pointing --------------------------------</w:t>
      </w:r>
    </w:p>
    <w:p w14:paraId="699E4997" w14:textId="77777777" w:rsidR="0053243C" w:rsidRDefault="0053243C"/>
    <w:p w14:paraId="699E4998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99" w14:textId="77777777" w:rsidR="0053243C" w:rsidRDefault="0053243C"/>
    <w:p w14:paraId="699E499A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9B" w14:textId="77777777" w:rsidR="0053243C" w:rsidRDefault="0053243C"/>
    <w:p w14:paraId="699E499C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9D" w14:textId="77777777" w:rsidR="0053243C" w:rsidRDefault="00000000">
      <w:hyperlink r:id="rId33" w:tgtFrame="_blank">
        <w:bookmarkStart w:id="260" w:name="%3A5vg.co"/>
        <w:bookmarkEnd w:id="260"/>
        <w:r>
          <w:rPr>
            <w:rStyle w:val="Hyperlink"/>
          </w:rPr>
          <w:t>https://my.aspirationhosting.com/clientarea.php?action=productdetails&amp;id=9922</w:t>
        </w:r>
      </w:hyperlink>
    </w:p>
    <w:p w14:paraId="699E499E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9F" w14:textId="77777777" w:rsidR="0053243C" w:rsidRDefault="0053243C"/>
    <w:p w14:paraId="699E49A0" w14:textId="77777777" w:rsidR="0053243C" w:rsidRDefault="0053243C"/>
    <w:p w14:paraId="699E49A1" w14:textId="77777777" w:rsidR="0053243C" w:rsidRDefault="00000000">
      <w:pPr>
        <w:pStyle w:val="BodyText"/>
      </w:pPr>
      <w:r>
        <w:t>Please map the url with ip address.</w:t>
      </w:r>
    </w:p>
    <w:p w14:paraId="699E49A2" w14:textId="77777777" w:rsidR="0053243C" w:rsidRDefault="0053243C">
      <w:pPr>
        <w:pStyle w:val="BodyText"/>
      </w:pPr>
    </w:p>
    <w:p w14:paraId="699E49A3" w14:textId="77777777" w:rsidR="0053243C" w:rsidRDefault="00000000">
      <w:pPr>
        <w:pStyle w:val="BodyText"/>
      </w:pPr>
      <w:r>
        <w:t>sanjivanilive.academiaerp.com 103.112.11.69</w:t>
      </w:r>
    </w:p>
    <w:p w14:paraId="699E49A4" w14:textId="77777777" w:rsidR="0053243C" w:rsidRDefault="0053243C"/>
    <w:p w14:paraId="699E49A5" w14:textId="77777777" w:rsidR="0053243C" w:rsidRDefault="0053243C"/>
    <w:p w14:paraId="699E49A6" w14:textId="77777777" w:rsidR="0053243C" w:rsidRDefault="0053243C"/>
    <w:p w14:paraId="699E49A7" w14:textId="77777777" w:rsidR="0053243C" w:rsidRDefault="0053243C"/>
    <w:p w14:paraId="699E49A8" w14:textId="77777777" w:rsidR="0053243C" w:rsidRDefault="00000000">
      <w:r>
        <w:br/>
      </w:r>
    </w:p>
    <w:p w14:paraId="699E49A9" w14:textId="77777777" w:rsidR="0053243C" w:rsidRDefault="0053243C"/>
    <w:p w14:paraId="699E49AA" w14:textId="77777777" w:rsidR="0053243C" w:rsidRDefault="0053243C"/>
    <w:p w14:paraId="699E49AB" w14:textId="77777777" w:rsidR="0053243C" w:rsidRDefault="0053243C"/>
    <w:p w14:paraId="699E49AC" w14:textId="77777777" w:rsidR="0053243C" w:rsidRDefault="0053243C"/>
    <w:p w14:paraId="699E49AD" w14:textId="77777777" w:rsidR="0053243C" w:rsidRDefault="0053243C"/>
    <w:p w14:paraId="699E49AE" w14:textId="77777777" w:rsidR="0053243C" w:rsidRDefault="00000000">
      <w:r>
        <w:t>================ velocity – applynow – configuration =============</w:t>
      </w:r>
    </w:p>
    <w:p w14:paraId="699E49AF" w14:textId="77777777" w:rsidR="0053243C" w:rsidRDefault="0053243C"/>
    <w:p w14:paraId="699E49B0" w14:textId="77777777" w:rsidR="0053243C" w:rsidRDefault="00000000">
      <w:r>
        <w:t>1-download war in local PC &gt;&gt;&gt; Extranct war &gt;&gt;&gt; compased to zip</w:t>
      </w:r>
    </w:p>
    <w:p w14:paraId="699E49B1" w14:textId="77777777" w:rsidR="0053243C" w:rsidRDefault="0053243C"/>
    <w:p w14:paraId="699E49B2" w14:textId="77777777" w:rsidR="0053243C" w:rsidRDefault="0053243C"/>
    <w:p w14:paraId="699E49B3" w14:textId="77777777" w:rsidR="0053243C" w:rsidRDefault="00000000">
      <w:r>
        <w:t>server side :::  kill applynow-tomcat</w:t>
      </w:r>
    </w:p>
    <w:p w14:paraId="699E49B4" w14:textId="77777777" w:rsidR="0053243C" w:rsidRDefault="00000000">
      <w:r>
        <w:t xml:space="preserve">2- take backup in oldware </w:t>
      </w:r>
    </w:p>
    <w:p w14:paraId="699E49B5" w14:textId="77777777" w:rsidR="0053243C" w:rsidRDefault="00000000">
      <w:r>
        <w:t>3- move to local PC to Remote Server zip file</w:t>
      </w:r>
    </w:p>
    <w:p w14:paraId="699E49B6" w14:textId="77777777" w:rsidR="0053243C" w:rsidRDefault="0053243C"/>
    <w:p w14:paraId="699E49B7" w14:textId="77777777" w:rsidR="0053243C" w:rsidRDefault="0053243C"/>
    <w:p w14:paraId="699E49B8" w14:textId="77777777" w:rsidR="0053243C" w:rsidRDefault="00000000">
      <w:r>
        <w:t>replace the content old to new folder</w:t>
      </w:r>
    </w:p>
    <w:p w14:paraId="699E49B9" w14:textId="77777777" w:rsidR="0053243C" w:rsidRDefault="0053243C"/>
    <w:p w14:paraId="699E49BA" w14:textId="77777777" w:rsidR="0053243C" w:rsidRDefault="00000000">
      <w:r>
        <w:t>4- cd /opt/serosoft/tomcat9_online/webapps/applynow/app#</w:t>
      </w:r>
    </w:p>
    <w:p w14:paraId="699E49BB" w14:textId="77777777" w:rsidR="0053243C" w:rsidRDefault="00000000">
      <w:r>
        <w:t>#sudo vi constant.js</w:t>
      </w:r>
    </w:p>
    <w:p w14:paraId="699E49BC" w14:textId="77777777" w:rsidR="0053243C" w:rsidRDefault="0053243C"/>
    <w:p w14:paraId="699E49BD" w14:textId="77777777" w:rsidR="0053243C" w:rsidRDefault="0053243C"/>
    <w:p w14:paraId="699E49BE" w14:textId="77777777" w:rsidR="0053243C" w:rsidRDefault="00000000">
      <w:r>
        <w:t>5- cd /opt/serosoft/tomcat9_online/webapps/applynow/WEB-INF/classes#</w:t>
      </w:r>
    </w:p>
    <w:p w14:paraId="699E49BF" w14:textId="77777777" w:rsidR="0053243C" w:rsidRDefault="00000000">
      <w:r>
        <w:t xml:space="preserve">`sudo vi log4j.properties </w:t>
      </w:r>
    </w:p>
    <w:p w14:paraId="699E49C0" w14:textId="77777777" w:rsidR="0053243C" w:rsidRDefault="00000000">
      <w:r>
        <w:t xml:space="preserve"> 1274  vi log4j.properties </w:t>
      </w:r>
    </w:p>
    <w:p w14:paraId="699E49C1" w14:textId="77777777" w:rsidR="0053243C" w:rsidRDefault="00000000">
      <w:r>
        <w:t xml:space="preserve"> 1275  sudo vi database.properties </w:t>
      </w:r>
    </w:p>
    <w:p w14:paraId="699E49C2" w14:textId="77777777" w:rsidR="0053243C" w:rsidRDefault="00000000">
      <w:r>
        <w:t xml:space="preserve"> 1276  sudo vi application.properties</w:t>
      </w:r>
    </w:p>
    <w:p w14:paraId="699E49C3" w14:textId="77777777" w:rsidR="0053243C" w:rsidRDefault="0053243C"/>
    <w:p w14:paraId="699E49C4" w14:textId="77777777" w:rsidR="0053243C" w:rsidRDefault="00000000">
      <w:r>
        <w:t>6- start the tomcat</w:t>
      </w:r>
    </w:p>
    <w:p w14:paraId="699E49C5" w14:textId="77777777" w:rsidR="0053243C" w:rsidRDefault="0053243C"/>
    <w:p w14:paraId="699E49C6" w14:textId="77777777" w:rsidR="0053243C" w:rsidRDefault="0053243C"/>
    <w:p w14:paraId="699E49C7" w14:textId="77777777" w:rsidR="0053243C" w:rsidRDefault="0053243C"/>
    <w:p w14:paraId="699E49C8" w14:textId="77777777" w:rsidR="0053243C" w:rsidRDefault="00000000">
      <w:hyperlink r:id="rId34" w:tgtFrame="_blank">
        <w:bookmarkStart w:id="261" w:name="%3A1if.co"/>
        <w:bookmarkEnd w:id="261"/>
        <w:r>
          <w:rPr>
            <w:rStyle w:val="Hyperlink"/>
          </w:rPr>
          <w:t>https://testing-velocity.academiaerp.com/applynow/brandcampus.html</w:t>
        </w:r>
      </w:hyperlink>
    </w:p>
    <w:p w14:paraId="699E49C9" w14:textId="77777777" w:rsidR="0053243C" w:rsidRDefault="0053243C"/>
    <w:p w14:paraId="699E49CA" w14:textId="77777777" w:rsidR="0053243C" w:rsidRDefault="0053243C"/>
    <w:p w14:paraId="699E49CB" w14:textId="77777777" w:rsidR="0053243C" w:rsidRDefault="0053243C"/>
    <w:p w14:paraId="699E49CC" w14:textId="77777777" w:rsidR="0053243C" w:rsidRDefault="0053243C"/>
    <w:p w14:paraId="699E49CD" w14:textId="77777777" w:rsidR="0053243C" w:rsidRDefault="0053243C"/>
    <w:p w14:paraId="699E49CE" w14:textId="77777777" w:rsidR="0053243C" w:rsidRDefault="0053243C"/>
    <w:p w14:paraId="699E49CF" w14:textId="77777777" w:rsidR="0053243C" w:rsidRDefault="00000000">
      <w:r>
        <w:t>============== tomcat installation new ============</w:t>
      </w:r>
    </w:p>
    <w:p w14:paraId="699E49D0" w14:textId="77777777" w:rsidR="0053243C" w:rsidRDefault="0053243C"/>
    <w:p w14:paraId="699E49D1" w14:textId="77777777" w:rsidR="0053243C" w:rsidRDefault="0053243C"/>
    <w:p w14:paraId="699E49D2" w14:textId="77777777" w:rsidR="0053243C" w:rsidRDefault="0053243C"/>
    <w:p w14:paraId="699E49D3" w14:textId="77777777" w:rsidR="0053243C" w:rsidRDefault="00000000">
      <w:bookmarkStart w:id="262" w:name="%3A1z4.co"/>
      <w:bookmarkEnd w:id="262"/>
      <w:r>
        <w:t xml:space="preserve">wget </w:t>
      </w:r>
      <w:hyperlink r:id="rId35" w:tgtFrame="_blank">
        <w:r>
          <w:rPr>
            <w:rStyle w:val="Hyperlink"/>
          </w:rPr>
          <w:t>https://archive.apache.org/dist/tomcat/tomcat-7/v7.0.93/bin/apache-tomcat-7.0.93.zip</w:t>
        </w:r>
      </w:hyperlink>
    </w:p>
    <w:p w14:paraId="699E49D4" w14:textId="77777777" w:rsidR="0053243C" w:rsidRDefault="0053243C"/>
    <w:p w14:paraId="699E49D5" w14:textId="77777777" w:rsidR="0053243C" w:rsidRDefault="0053243C"/>
    <w:p w14:paraId="699E49D6" w14:textId="77777777" w:rsidR="0053243C" w:rsidRDefault="00000000">
      <w:r>
        <w:t xml:space="preserve">vi setup installaiont process </w:t>
      </w:r>
    </w:p>
    <w:p w14:paraId="699E49D7" w14:textId="77777777" w:rsidR="0053243C" w:rsidRDefault="0053243C"/>
    <w:p w14:paraId="699E49D8" w14:textId="77777777" w:rsidR="0053243C" w:rsidRDefault="0053243C"/>
    <w:p w14:paraId="699E49D9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DA" w14:textId="77777777" w:rsidR="0053243C" w:rsidRDefault="0053243C"/>
    <w:p w14:paraId="699E49DB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DC" w14:textId="77777777" w:rsidR="0053243C" w:rsidRDefault="0053243C"/>
    <w:p w14:paraId="699E49DD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DE" w14:textId="77777777" w:rsidR="0053243C" w:rsidRDefault="00000000">
      <w:bookmarkStart w:id="263" w:name="%3A2f6.co"/>
      <w:bookmarkEnd w:id="263"/>
      <w:r>
        <w:t>jdk 7</w:t>
      </w:r>
    </w:p>
    <w:p w14:paraId="699E49DF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E0" w14:textId="77777777" w:rsidR="0053243C" w:rsidRDefault="0053243C"/>
    <w:p w14:paraId="699E49E1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E2" w14:textId="77777777" w:rsidR="0053243C" w:rsidRDefault="0053243C"/>
    <w:p w14:paraId="699E49E3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E4" w14:textId="77777777" w:rsidR="0053243C" w:rsidRDefault="00000000">
      <w:bookmarkStart w:id="264" w:name="%3A2fd.co"/>
      <w:bookmarkEnd w:id="264"/>
      <w:r>
        <w:t>mysql 5.6 ya 5.7</w:t>
      </w:r>
    </w:p>
    <w:p w14:paraId="699E49E5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E6" w14:textId="77777777" w:rsidR="0053243C" w:rsidRDefault="0053243C"/>
    <w:p w14:paraId="699E49E7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E8" w14:textId="77777777" w:rsidR="0053243C" w:rsidRDefault="0053243C"/>
    <w:p w14:paraId="699E49E9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EA" w14:textId="77777777" w:rsidR="0053243C" w:rsidRDefault="00000000">
      <w:bookmarkStart w:id="265" w:name="%3A2fe.co"/>
      <w:bookmarkEnd w:id="265"/>
      <w:r>
        <w:t>apache2</w:t>
      </w:r>
    </w:p>
    <w:p w14:paraId="699E49EB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EC" w14:textId="77777777" w:rsidR="0053243C" w:rsidRDefault="0053243C"/>
    <w:p w14:paraId="699E49ED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EE" w14:textId="77777777" w:rsidR="0053243C" w:rsidRDefault="0053243C"/>
    <w:p w14:paraId="699E49EF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F0" w14:textId="77777777" w:rsidR="0053243C" w:rsidRDefault="00000000">
      <w:bookmarkStart w:id="266" w:name="%3A2ff.co"/>
      <w:bookmarkEnd w:id="266"/>
      <w:r>
        <w:t>tomcat7</w:t>
      </w:r>
    </w:p>
    <w:p w14:paraId="699E49F1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F2" w14:textId="77777777" w:rsidR="0053243C" w:rsidRDefault="0053243C"/>
    <w:p w14:paraId="699E49F3" w14:textId="77777777" w:rsidR="0053243C" w:rsidRDefault="0053243C"/>
    <w:p w14:paraId="699E49F4" w14:textId="77777777" w:rsidR="0053243C" w:rsidRDefault="0053243C"/>
    <w:p w14:paraId="699E49F5" w14:textId="77777777" w:rsidR="0053243C" w:rsidRDefault="00000000">
      <w:r>
        <w:t>------------------------------------------------------------------------------------------------</w:t>
      </w:r>
    </w:p>
    <w:p w14:paraId="699E49F6" w14:textId="77777777" w:rsidR="0053243C" w:rsidRDefault="00000000">
      <w:bookmarkStart w:id="267" w:name="%3Ajr7.co"/>
      <w:bookmarkEnd w:id="267"/>
      <w:r>
        <w:t>hi dosto</w:t>
      </w:r>
    </w:p>
    <w:p w14:paraId="699E49F7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F8" w14:textId="77777777" w:rsidR="0053243C" w:rsidRDefault="0053243C"/>
    <w:p w14:paraId="699E49F9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FA" w14:textId="77777777" w:rsidR="0053243C" w:rsidRDefault="0053243C"/>
    <w:p w14:paraId="699E49FB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FC" w14:textId="77777777" w:rsidR="0053243C" w:rsidRDefault="00000000">
      <w:bookmarkStart w:id="268" w:name="%3Ajr8.co"/>
      <w:bookmarkEnd w:id="268"/>
      <w:r>
        <w:t>please save this link</w:t>
      </w:r>
    </w:p>
    <w:p w14:paraId="699E49FD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9FE" w14:textId="77777777" w:rsidR="0053243C" w:rsidRDefault="0053243C"/>
    <w:p w14:paraId="699E49FF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A00" w14:textId="77777777" w:rsidR="0053243C" w:rsidRDefault="0053243C"/>
    <w:p w14:paraId="699E4A01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A02" w14:textId="77777777" w:rsidR="0053243C" w:rsidRDefault="00000000">
      <w:bookmarkStart w:id="269" w:name="%3Ajr9.co"/>
      <w:bookmarkEnd w:id="269"/>
      <w:r>
        <w:t>thsi is for linux mail configuration</w:t>
      </w:r>
    </w:p>
    <w:p w14:paraId="699E4A03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A04" w14:textId="77777777" w:rsidR="0053243C" w:rsidRDefault="0053243C"/>
    <w:p w14:paraId="699E4A05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A06" w14:textId="77777777" w:rsidR="0053243C" w:rsidRDefault="0053243C"/>
    <w:p w14:paraId="699E4A07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A08" w14:textId="77777777" w:rsidR="0053243C" w:rsidRDefault="00000000">
      <w:bookmarkStart w:id="270" w:name="%3Ajra.co"/>
      <w:bookmarkEnd w:id="270"/>
      <w:r>
        <w:t>very easy to setup</w:t>
      </w:r>
    </w:p>
    <w:p w14:paraId="699E4A09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A0A" w14:textId="77777777" w:rsidR="0053243C" w:rsidRDefault="0053243C"/>
    <w:p w14:paraId="699E4A0B" w14:textId="77777777" w:rsidR="0053243C" w:rsidRDefault="0053243C"/>
    <w:p w14:paraId="699E4A0C" w14:textId="77777777" w:rsidR="0053243C" w:rsidRDefault="00000000">
      <w:r>
        <w:t>https://chribonn.medium.com/howto-send-an-email-using-gmail-from-a-system-configuration-using-msmtp-and-heirloom-mailx-ubuntu-1cb2bace0c33</w:t>
      </w:r>
    </w:p>
    <w:p w14:paraId="699E4A0D" w14:textId="77777777" w:rsidR="0053243C" w:rsidRDefault="0053243C"/>
    <w:p w14:paraId="699E4A0E" w14:textId="77777777" w:rsidR="0053243C" w:rsidRDefault="0053243C"/>
    <w:p w14:paraId="699E4A0F" w14:textId="77777777" w:rsidR="0053243C" w:rsidRDefault="0053243C"/>
    <w:p w14:paraId="699E4A10" w14:textId="77777777" w:rsidR="0053243C" w:rsidRDefault="00000000">
      <w:pPr>
        <w:rPr>
          <w:b/>
          <w:bCs/>
          <w:sz w:val="38"/>
        </w:rPr>
      </w:pPr>
      <w:r>
        <w:rPr>
          <w:b/>
          <w:bCs/>
          <w:sz w:val="38"/>
        </w:rPr>
        <w:t>============== passwd set (passwd)=============</w:t>
      </w:r>
    </w:p>
    <w:p w14:paraId="699E4A11" w14:textId="77777777" w:rsidR="0053243C" w:rsidRDefault="0053243C"/>
    <w:p w14:paraId="699E4A12" w14:textId="77777777" w:rsidR="0053243C" w:rsidRDefault="00000000">
      <w:r>
        <w:t>update users set password = '6132b021d89ccca3b52fc3d9cc217958cbbb9d73b90d01bce87b87314571913b',salt='3@sf6' where id = 1;</w:t>
      </w:r>
    </w:p>
    <w:p w14:paraId="699E4A13" w14:textId="77777777" w:rsidR="0053243C" w:rsidRDefault="0053243C"/>
    <w:p w14:paraId="699E4A14" w14:textId="77777777" w:rsidR="0053243C" w:rsidRDefault="00000000">
      <w:pPr>
        <w:rPr>
          <w:b/>
          <w:bCs/>
          <w:sz w:val="38"/>
        </w:rPr>
      </w:pPr>
      <w:r>
        <w:rPr>
          <w:b/>
          <w:bCs/>
          <w:sz w:val="38"/>
        </w:rPr>
        <w:t>============== passwd decode =============</w:t>
      </w:r>
    </w:p>
    <w:p w14:paraId="699E4A15" w14:textId="77777777" w:rsidR="0053243C" w:rsidRDefault="0053243C">
      <w:pPr>
        <w:rPr>
          <w:b/>
          <w:bCs/>
          <w:sz w:val="38"/>
        </w:rPr>
      </w:pPr>
    </w:p>
    <w:p w14:paraId="699E4A16" w14:textId="77777777" w:rsidR="0053243C" w:rsidRDefault="00000000">
      <w:pPr>
        <w:rPr>
          <w:ins w:id="271" w:author="Unknown Author" w:date="2022-04-29T12:50:00Z"/>
        </w:rPr>
      </w:pPr>
      <w:ins w:id="272" w:author="Unknown Author" w:date="2022-04-29T12:50:00Z">
        <w:r>
          <w:t>select * from users;</w:t>
        </w:r>
      </w:ins>
    </w:p>
    <w:p w14:paraId="699E4A17" w14:textId="77777777" w:rsidR="0053243C" w:rsidRDefault="00000000">
      <w:pPr>
        <w:rPr>
          <w:ins w:id="273" w:author="Unknown Author" w:date="2022-04-29T12:50:00Z"/>
        </w:rPr>
      </w:pPr>
      <w:ins w:id="274" w:author="Unknown Author" w:date="2022-04-29T12:50:00Z">
        <w:r>
          <w:t>or</w:t>
        </w:r>
      </w:ins>
    </w:p>
    <w:p w14:paraId="699E4A18" w14:textId="77777777" w:rsidR="0053243C" w:rsidRDefault="0053243C"/>
    <w:p w14:paraId="699E4A19" w14:textId="77777777" w:rsidR="0053243C" w:rsidRDefault="00000000">
      <w:r>
        <w:t>mysql&gt; select * from users where id = 1;</w:t>
      </w:r>
    </w:p>
    <w:p w14:paraId="699E4A1A" w14:textId="77777777" w:rsidR="0053243C" w:rsidRDefault="0053243C"/>
    <w:p w14:paraId="699E4A1B" w14:textId="77777777" w:rsidR="0053243C" w:rsidRDefault="0053243C"/>
    <w:p w14:paraId="699E4A1C" w14:textId="77777777" w:rsidR="0053243C" w:rsidRDefault="0053243C"/>
    <w:p w14:paraId="699E4A1D" w14:textId="77777777" w:rsidR="0053243C" w:rsidRDefault="0053243C"/>
    <w:p w14:paraId="699E4A1E" w14:textId="77777777" w:rsidR="0053243C" w:rsidRDefault="00000000">
      <w:r>
        <w:rPr>
          <w:noProof/>
        </w:rPr>
        <w:lastRenderedPageBreak/>
        <w:drawing>
          <wp:anchor distT="0" distB="0" distL="0" distR="0" simplePos="0" relativeHeight="24" behindDoc="0" locked="0" layoutInCell="1" allowOverlap="1" wp14:anchorId="699E524F" wp14:editId="699E52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641090"/>
            <wp:effectExtent l="0" t="0" r="0" b="0"/>
            <wp:wrapSquare wrapText="largest"/>
            <wp:docPr id="17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A1F" w14:textId="77777777" w:rsidR="0053243C" w:rsidRDefault="0053243C"/>
    <w:p w14:paraId="699E4A20" w14:textId="77777777" w:rsidR="0053243C" w:rsidRDefault="00000000">
      <w:r>
        <w:t>Decode it &gt;&gt;&gt; https://www.base64decode.org/</w:t>
      </w:r>
    </w:p>
    <w:p w14:paraId="699E4A21" w14:textId="77777777" w:rsidR="0053243C" w:rsidRDefault="0053243C"/>
    <w:p w14:paraId="699E4A22" w14:textId="77777777" w:rsidR="0053243C" w:rsidRDefault="0053243C"/>
    <w:p w14:paraId="699E4A23" w14:textId="77777777" w:rsidR="0053243C" w:rsidRDefault="0053243C"/>
    <w:p w14:paraId="699E4A24" w14:textId="77777777" w:rsidR="0053243C" w:rsidRDefault="0053243C"/>
    <w:p w14:paraId="699E4A25" w14:textId="77777777" w:rsidR="0053243C" w:rsidRDefault="00000000">
      <w:r>
        <w:t>===========Mango DB ---- install --------------</w:t>
      </w:r>
    </w:p>
    <w:p w14:paraId="699E4A26" w14:textId="77777777" w:rsidR="0053243C" w:rsidRDefault="0053243C"/>
    <w:p w14:paraId="699E4A27" w14:textId="77777777" w:rsidR="0053243C" w:rsidRDefault="00000000">
      <w:r>
        <w:t>https://www.howtoforge.com/tutorial/install-mongodb-on-ubuntu-14.04/</w:t>
      </w:r>
    </w:p>
    <w:p w14:paraId="699E4A28" w14:textId="77777777" w:rsidR="0053243C" w:rsidRDefault="0053243C"/>
    <w:p w14:paraId="699E4A29" w14:textId="77777777" w:rsidR="0053243C" w:rsidRDefault="0053243C"/>
    <w:p w14:paraId="699E4A2A" w14:textId="77777777" w:rsidR="0053243C" w:rsidRDefault="0053243C"/>
    <w:p w14:paraId="699E4A2B" w14:textId="77777777" w:rsidR="0053243C" w:rsidRDefault="00000000">
      <w:pPr>
        <w:rPr>
          <w:ins w:id="275" w:author="Unknown Author" w:date="2022-11-22T16:17:00Z"/>
        </w:rPr>
      </w:pPr>
      <w:r>
        <w:t>=============================================</w:t>
      </w:r>
    </w:p>
    <w:p w14:paraId="699E4A2C" w14:textId="77777777" w:rsidR="0053243C" w:rsidRDefault="00000000">
      <w:ins w:id="276" w:author="Unknown Author" w:date="2022-11-22T16:17:00Z">
        <w:r>
          <w:t>https://crontab.guru/#*/1_*_*_*_*</w:t>
        </w:r>
      </w:ins>
    </w:p>
    <w:p w14:paraId="699E4A2D" w14:textId="77777777" w:rsidR="0053243C" w:rsidRDefault="00000000">
      <w:r>
        <w:t xml:space="preserve">crontab -e  --- catalina.out  null sent  == every 15days == </w:t>
      </w:r>
    </w:p>
    <w:p w14:paraId="699E4A2E" w14:textId="77777777" w:rsidR="0053243C" w:rsidRDefault="0053243C"/>
    <w:p w14:paraId="699E4A2F" w14:textId="77777777" w:rsidR="0053243C" w:rsidRDefault="00000000">
      <w:r>
        <w:t>0 5 */15 * * cat /dev/null &gt; /opt/serosoft/tomcat_erp/logs/catalina.out</w:t>
      </w:r>
    </w:p>
    <w:p w14:paraId="699E4A30" w14:textId="77777777" w:rsidR="0053243C" w:rsidRDefault="0053243C"/>
    <w:p w14:paraId="699E4A31" w14:textId="77777777" w:rsidR="0053243C" w:rsidRDefault="00000000">
      <w:r>
        <w:rPr>
          <w:noProof/>
        </w:rPr>
        <w:lastRenderedPageBreak/>
        <w:drawing>
          <wp:anchor distT="0" distB="0" distL="0" distR="0" simplePos="0" relativeHeight="32" behindDoc="0" locked="0" layoutInCell="1" allowOverlap="1" wp14:anchorId="699E5251" wp14:editId="699E5252">
            <wp:simplePos x="0" y="0"/>
            <wp:positionH relativeFrom="column">
              <wp:posOffset>-47625</wp:posOffset>
            </wp:positionH>
            <wp:positionV relativeFrom="paragraph">
              <wp:posOffset>90170</wp:posOffset>
            </wp:positionV>
            <wp:extent cx="6422390" cy="1285875"/>
            <wp:effectExtent l="0" t="0" r="0" b="0"/>
            <wp:wrapSquare wrapText="largest"/>
            <wp:docPr id="18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48361" r="844" b="16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39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A32" w14:textId="77777777" w:rsidR="0053243C" w:rsidRDefault="0053243C"/>
    <w:p w14:paraId="699E4A33" w14:textId="77777777" w:rsidR="0053243C" w:rsidRDefault="0053243C"/>
    <w:p w14:paraId="699E4A34" w14:textId="77777777" w:rsidR="0053243C" w:rsidRDefault="0053243C"/>
    <w:p w14:paraId="699E4A35" w14:textId="77777777" w:rsidR="0053243C" w:rsidRDefault="0053243C"/>
    <w:p w14:paraId="699E4A36" w14:textId="77777777" w:rsidR="0053243C" w:rsidRDefault="0053243C"/>
    <w:p w14:paraId="699E4A37" w14:textId="77777777" w:rsidR="0053243C" w:rsidRDefault="0053243C"/>
    <w:p w14:paraId="699E4A38" w14:textId="77777777" w:rsidR="0053243C" w:rsidRDefault="00000000">
      <w:r>
        <w:t>----------------------------------</w:t>
      </w:r>
    </w:p>
    <w:p w14:paraId="699E4A39" w14:textId="77777777" w:rsidR="0053243C" w:rsidRDefault="00000000">
      <w:pPr>
        <w:rPr>
          <w:sz w:val="26"/>
        </w:rPr>
      </w:pPr>
      <w:r>
        <w:rPr>
          <w:sz w:val="26"/>
        </w:rPr>
        <w:t>===================&gt;&gt;&gt;&gt;&gt;&gt;&gt;&gt;&gt;&gt;&gt;&gt;&gt;&gt;&gt;&gt;&gt;&gt;&gt;&gt;&gt;&gt;&gt;&gt;&gt;&gt;&gt;&gt;&gt;</w:t>
      </w:r>
    </w:p>
    <w:p w14:paraId="699E4A3A" w14:textId="77777777" w:rsidR="0053243C" w:rsidRDefault="00000000">
      <w:r>
        <w:t xml:space="preserve">crontab -e (this commant not running== </w:t>
      </w:r>
      <w:ins w:id="277" w:author="Unknown Author" w:date="2022-05-04T13:01:00Z">
        <w:r>
          <w:t>#</w:t>
        </w:r>
      </w:ins>
      <w:r>
        <w:t>export EDITOR=/usr/bin/vim.basic)</w:t>
      </w:r>
    </w:p>
    <w:p w14:paraId="699E4A3B" w14:textId="77777777" w:rsidR="0053243C" w:rsidRDefault="0053243C"/>
    <w:p w14:paraId="699E4A3C" w14:textId="77777777" w:rsidR="0053243C" w:rsidRDefault="00000000">
      <w:r>
        <w:t>5 4 * * * /opt/tomcat_autorestart/tomcat_down.sh</w:t>
      </w:r>
    </w:p>
    <w:p w14:paraId="699E4A3D" w14:textId="77777777" w:rsidR="0053243C" w:rsidRDefault="00000000">
      <w:pPr>
        <w:rPr>
          <w:ins w:id="278" w:author="Unknown Author" w:date="2022-07-21T19:02:00Z"/>
        </w:rPr>
      </w:pPr>
      <w:r>
        <w:t>10 4 * * * /opt/tomcat_autorestart/tomcat_start.sh</w:t>
      </w:r>
    </w:p>
    <w:p w14:paraId="699E4A3E" w14:textId="77777777" w:rsidR="0053243C" w:rsidRDefault="0053243C"/>
    <w:p w14:paraId="699E4A3F" w14:textId="77777777" w:rsidR="0053243C" w:rsidRDefault="00000000">
      <w:r>
        <w:t>+++++++++++++++ tomcat_down.sh++++++++++++++++</w:t>
      </w:r>
    </w:p>
    <w:p w14:paraId="699E4A40" w14:textId="77777777" w:rsidR="0053243C" w:rsidRDefault="00000000">
      <w:pPr>
        <w:rPr>
          <w:sz w:val="26"/>
        </w:rPr>
      </w:pPr>
      <w:r>
        <w:rPr>
          <w:sz w:val="26"/>
        </w:rPr>
        <w:t>#!/bin/bash</w:t>
      </w:r>
    </w:p>
    <w:p w14:paraId="699E4A41" w14:textId="77777777" w:rsidR="0053243C" w:rsidRDefault="0053243C">
      <w:pPr>
        <w:rPr>
          <w:sz w:val="26"/>
        </w:rPr>
      </w:pPr>
    </w:p>
    <w:p w14:paraId="699E4A42" w14:textId="77777777" w:rsidR="0053243C" w:rsidRDefault="00000000">
      <w:pPr>
        <w:rPr>
          <w:sz w:val="26"/>
        </w:rPr>
      </w:pPr>
      <w:r>
        <w:rPr>
          <w:sz w:val="26"/>
        </w:rPr>
        <w:t>pkill -9 -f apache-tomcat-7.0.26</w:t>
      </w:r>
    </w:p>
    <w:p w14:paraId="699E4A43" w14:textId="77777777" w:rsidR="0053243C" w:rsidRDefault="00000000">
      <w:pPr>
        <w:rPr>
          <w:sz w:val="26"/>
        </w:rPr>
      </w:pPr>
      <w:r>
        <w:rPr>
          <w:sz w:val="26"/>
        </w:rPr>
        <w:t>#sh /home/academia/serosoft/installation/apache-tomcat-7.0.26/bin/shutdown.sh -force</w:t>
      </w:r>
    </w:p>
    <w:p w14:paraId="699E4A44" w14:textId="77777777" w:rsidR="0053243C" w:rsidRDefault="0053243C"/>
    <w:p w14:paraId="699E4A45" w14:textId="77777777" w:rsidR="0053243C" w:rsidRDefault="00000000">
      <w:r>
        <w:t>+++++++++++++++ tomcat_start.sh ++++++++++++++++</w:t>
      </w:r>
    </w:p>
    <w:p w14:paraId="699E4A46" w14:textId="77777777" w:rsidR="0053243C" w:rsidRDefault="00000000">
      <w:pPr>
        <w:rPr>
          <w:sz w:val="26"/>
        </w:rPr>
      </w:pPr>
      <w:r>
        <w:rPr>
          <w:sz w:val="26"/>
        </w:rPr>
        <w:t>#!/bin/bash</w:t>
      </w:r>
    </w:p>
    <w:p w14:paraId="699E4A47" w14:textId="77777777" w:rsidR="0053243C" w:rsidRDefault="00000000">
      <w:pPr>
        <w:rPr>
          <w:sz w:val="26"/>
        </w:rPr>
      </w:pPr>
      <w:r>
        <w:rPr>
          <w:sz w:val="26"/>
        </w:rPr>
        <w:t>sh /home/academia/serosoft/installation/apache-tomcat-7.0.26/bin/startup.sh</w:t>
      </w:r>
    </w:p>
    <w:p w14:paraId="699E4A48" w14:textId="77777777" w:rsidR="0053243C" w:rsidRDefault="0053243C">
      <w:pPr>
        <w:rPr>
          <w:sz w:val="26"/>
        </w:rPr>
      </w:pPr>
    </w:p>
    <w:p w14:paraId="699E4A49" w14:textId="77777777" w:rsidR="0053243C" w:rsidRDefault="0053243C">
      <w:pPr>
        <w:rPr>
          <w:ins w:id="279" w:author="Unknown Author" w:date="2022-10-31T13:27:00Z"/>
          <w:sz w:val="26"/>
        </w:rPr>
      </w:pPr>
    </w:p>
    <w:p w14:paraId="699E4A4A" w14:textId="77777777" w:rsidR="0053243C" w:rsidRDefault="0053243C">
      <w:pPr>
        <w:rPr>
          <w:ins w:id="280" w:author="Unknown Author" w:date="2022-10-31T13:27:00Z"/>
          <w:sz w:val="26"/>
        </w:rPr>
      </w:pPr>
    </w:p>
    <w:p w14:paraId="699E4A4B" w14:textId="77777777" w:rsidR="0053243C" w:rsidRDefault="00000000">
      <w:pPr>
        <w:rPr>
          <w:ins w:id="281" w:author="Unknown Author" w:date="2022-10-31T13:27:00Z"/>
          <w:sz w:val="26"/>
        </w:rPr>
      </w:pPr>
      <w:ins w:id="282" w:author="Unknown Author" w:date="2022-10-31T13:27:00Z">
        <w:r>
          <w:rPr>
            <w:sz w:val="26"/>
          </w:rPr>
          <w:t># m h  dom mon dow   command</w:t>
        </w:r>
      </w:ins>
    </w:p>
    <w:p w14:paraId="699E4A4C" w14:textId="77777777" w:rsidR="0053243C" w:rsidRDefault="00000000">
      <w:pPr>
        <w:rPr>
          <w:ins w:id="283" w:author="Unknown Author" w:date="2022-10-31T13:27:00Z"/>
          <w:sz w:val="26"/>
        </w:rPr>
      </w:pPr>
      <w:ins w:id="284" w:author="Unknown Author" w:date="2022-10-31T13:27:00Z">
        <w:r>
          <w:rPr>
            <w:sz w:val="26"/>
          </w:rPr>
          <w:t>@reboot sh /opt/serosoft/apache-tomcat-7.0.94/bin/startup.sh</w:t>
        </w:r>
      </w:ins>
    </w:p>
    <w:p w14:paraId="699E4A4D" w14:textId="77777777" w:rsidR="0053243C" w:rsidRDefault="00000000">
      <w:pPr>
        <w:rPr>
          <w:ins w:id="285" w:author="Unknown Author" w:date="2022-10-31T13:27:00Z"/>
          <w:sz w:val="26"/>
        </w:rPr>
      </w:pPr>
      <w:ins w:id="286" w:author="Unknown Author" w:date="2022-10-31T13:27:00Z">
        <w:r>
          <w:rPr>
            <w:sz w:val="26"/>
          </w:rPr>
          <w:t>@reboot /bin/sleep 300 ; sh /opt/serosoft/AcademiaIntegrationModule/start.sh</w:t>
        </w:r>
      </w:ins>
    </w:p>
    <w:p w14:paraId="699E4A4E" w14:textId="77777777" w:rsidR="0053243C" w:rsidRDefault="00000000">
      <w:pPr>
        <w:rPr>
          <w:ins w:id="287" w:author="Unknown Author" w:date="2022-10-31T13:27:00Z"/>
          <w:sz w:val="26"/>
        </w:rPr>
      </w:pPr>
      <w:ins w:id="288" w:author="Unknown Author" w:date="2022-10-31T13:27:00Z">
        <w:r>
          <w:rPr>
            <w:sz w:val="26"/>
          </w:rPr>
          <w:t>@reboot /bin/sleep 320 ; sh /opt/serosoft/samlazuread_jar/start.sh</w:t>
        </w:r>
      </w:ins>
    </w:p>
    <w:p w14:paraId="699E4A4F" w14:textId="77777777" w:rsidR="0053243C" w:rsidRDefault="00000000">
      <w:pPr>
        <w:rPr>
          <w:ins w:id="289" w:author="Unknown Author" w:date="2022-10-31T13:27:00Z"/>
          <w:sz w:val="26"/>
        </w:rPr>
      </w:pPr>
      <w:ins w:id="290" w:author="Unknown Author" w:date="2022-10-31T13:27:00Z">
        <w:r>
          <w:rPr>
            <w:sz w:val="26"/>
          </w:rPr>
          <w:t>@reboot /bin/sleep 420 ; sh /opt/serosoft/testing_uwc_soap-jar/start.sh</w:t>
        </w:r>
      </w:ins>
    </w:p>
    <w:p w14:paraId="699E4A50" w14:textId="77777777" w:rsidR="0053243C" w:rsidRDefault="00000000">
      <w:pPr>
        <w:rPr>
          <w:ins w:id="291" w:author="Unknown Author" w:date="2022-10-31T13:27:00Z"/>
          <w:sz w:val="26"/>
        </w:rPr>
      </w:pPr>
      <w:ins w:id="292" w:author="Unknown Author" w:date="2022-10-31T13:27:00Z">
        <w:r>
          <w:rPr>
            <w:sz w:val="26"/>
          </w:rPr>
          <w:t>45 5 * * * sudo /sbin/shutdown -r now</w:t>
        </w:r>
      </w:ins>
    </w:p>
    <w:p w14:paraId="699E4A51" w14:textId="77777777" w:rsidR="0053243C" w:rsidRDefault="00000000">
      <w:pPr>
        <w:rPr>
          <w:ins w:id="293" w:author="Unknown Author" w:date="2022-10-31T13:27:00Z"/>
          <w:sz w:val="26"/>
        </w:rPr>
      </w:pPr>
      <w:ins w:id="294" w:author="Unknown Author" w:date="2022-10-31T13:27:00Z">
        <w:r>
          <w:rPr>
            <w:sz w:val="26"/>
          </w:rPr>
          <w:t>@reboot /bin/sleep 340 ; sh /opt/serosoft/MIMIntegration/start.sh</w:t>
        </w:r>
      </w:ins>
    </w:p>
    <w:p w14:paraId="699E4A52" w14:textId="77777777" w:rsidR="0053243C" w:rsidRDefault="0053243C">
      <w:pPr>
        <w:rPr>
          <w:ins w:id="295" w:author="Unknown Author" w:date="2022-10-31T13:27:00Z"/>
          <w:sz w:val="26"/>
        </w:rPr>
      </w:pPr>
    </w:p>
    <w:p w14:paraId="699E4A53" w14:textId="77777777" w:rsidR="0053243C" w:rsidRDefault="0053243C">
      <w:pPr>
        <w:rPr>
          <w:sz w:val="26"/>
        </w:rPr>
      </w:pPr>
    </w:p>
    <w:p w14:paraId="699E4A54" w14:textId="77777777" w:rsidR="0053243C" w:rsidRDefault="00000000">
      <w:pPr>
        <w:rPr>
          <w:sz w:val="26"/>
        </w:rPr>
      </w:pPr>
      <w:r>
        <w:rPr>
          <w:sz w:val="26"/>
        </w:rPr>
        <w:t xml:space="preserve">++++++++++++++++++++++++++++++++++++++++++++++++++++ </w:t>
      </w:r>
    </w:p>
    <w:p w14:paraId="699E4A55" w14:textId="77777777" w:rsidR="0053243C" w:rsidRDefault="00000000">
      <w:pPr>
        <w:rPr>
          <w:sz w:val="26"/>
        </w:rPr>
      </w:pPr>
      <w:r>
        <w:rPr>
          <w:sz w:val="26"/>
        </w:rPr>
        <w:t>===================&gt;&gt;&gt;&gt;&gt;&gt;&gt;&gt;&gt;&gt;&gt;&gt;&gt;&gt;&gt;&gt;&gt;&gt;&gt;&gt;&gt;&gt;&gt;&gt;&gt;&gt;&gt;&gt;&gt;</w:t>
      </w:r>
    </w:p>
    <w:p w14:paraId="699E4A56" w14:textId="77777777" w:rsidR="0053243C" w:rsidRDefault="00000000">
      <w:hyperlink r:id="rId38">
        <w:r>
          <w:rPr>
            <w:rStyle w:val="Hyperlink"/>
          </w:rPr>
          <w:t>https://www.geeksforgeeks.org/crontab-in-linux-with-examples/</w:t>
        </w:r>
      </w:hyperlink>
    </w:p>
    <w:p w14:paraId="699E4A57" w14:textId="77777777" w:rsidR="0053243C" w:rsidRDefault="0053243C"/>
    <w:p w14:paraId="699E4A58" w14:textId="77777777" w:rsidR="0053243C" w:rsidRDefault="00000000">
      <w:pPr>
        <w:rPr>
          <w:b/>
          <w:bCs/>
        </w:rPr>
      </w:pPr>
      <w:r>
        <w:rPr>
          <w:b/>
          <w:bCs/>
        </w:rPr>
        <w:t>(17 run this every 2 minit 17 hr) = 5 baje har 2 minit me run hogi only 5 baje</w:t>
      </w:r>
    </w:p>
    <w:p w14:paraId="699E4A59" w14:textId="77777777" w:rsidR="0053243C" w:rsidRDefault="00000000">
      <w:r>
        <w:t xml:space="preserve">  */2 17 * * *  sh /home/extra/test/backup.sh</w:t>
      </w:r>
    </w:p>
    <w:p w14:paraId="699E4A5A" w14:textId="77777777" w:rsidR="0053243C" w:rsidRDefault="00000000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=== crontab logs ===</w:t>
      </w:r>
    </w:p>
    <w:p w14:paraId="699E4A5B" w14:textId="77777777" w:rsidR="0053243C" w:rsidRDefault="0053243C">
      <w:pPr>
        <w:pStyle w:val="PreformattedText"/>
        <w:rPr>
          <w:rStyle w:val="SourceText"/>
          <w:sz w:val="30"/>
          <w:szCs w:val="30"/>
        </w:rPr>
      </w:pPr>
    </w:p>
    <w:p w14:paraId="699E4A5C" w14:textId="77777777" w:rsidR="0053243C" w:rsidRDefault="00000000">
      <w:pPr>
        <w:pStyle w:val="PreformattedText"/>
        <w:rPr>
          <w:sz w:val="30"/>
          <w:szCs w:val="30"/>
        </w:rPr>
      </w:pPr>
      <w:r>
        <w:rPr>
          <w:rStyle w:val="SourceText"/>
          <w:sz w:val="30"/>
          <w:szCs w:val="30"/>
        </w:rPr>
        <w:t xml:space="preserve"> grep CRON /var/log/syslog</w:t>
      </w:r>
    </w:p>
    <w:p w14:paraId="699E4A5D" w14:textId="77777777" w:rsidR="0053243C" w:rsidRDefault="0053243C">
      <w:pPr>
        <w:pStyle w:val="PreformattedText"/>
        <w:rPr>
          <w:rStyle w:val="SourceText"/>
          <w:sz w:val="30"/>
          <w:szCs w:val="30"/>
        </w:rPr>
      </w:pPr>
    </w:p>
    <w:p w14:paraId="699E4A5E" w14:textId="77777777" w:rsidR="0053243C" w:rsidRDefault="00000000">
      <w:pPr>
        <w:rPr>
          <w:b/>
          <w:bCs/>
          <w:sz w:val="34"/>
        </w:rPr>
      </w:pPr>
      <w:r>
        <w:rPr>
          <w:b/>
          <w:bCs/>
          <w:sz w:val="34"/>
        </w:rPr>
        <w:t>++++++++++++++  os reboot ==== run only root user =======</w:t>
      </w:r>
    </w:p>
    <w:p w14:paraId="699E4A5F" w14:textId="77777777" w:rsidR="0053243C" w:rsidRDefault="0053243C">
      <w:pPr>
        <w:rPr>
          <w:ins w:id="296" w:author="Unknown Author" w:date="2022-10-31T13:37:00Z"/>
        </w:rPr>
      </w:pPr>
    </w:p>
    <w:p w14:paraId="699E4A60" w14:textId="77777777" w:rsidR="0053243C" w:rsidRDefault="00000000">
      <w:pPr>
        <w:rPr>
          <w:ins w:id="297" w:author="Unknown Author" w:date="2022-10-31T13:37:00Z"/>
        </w:rPr>
      </w:pPr>
      <w:ins w:id="298" w:author="Unknown Author" w:date="2022-10-31T13:37:00Z">
        <w:r>
          <w:t>last reboot</w:t>
        </w:r>
      </w:ins>
    </w:p>
    <w:p w14:paraId="699E4A61" w14:textId="77777777" w:rsidR="0053243C" w:rsidRDefault="0053243C"/>
    <w:p w14:paraId="699E4A62" w14:textId="77777777" w:rsidR="0053243C" w:rsidRDefault="00000000">
      <w:r>
        <w:t>entry in crontab -e</w:t>
      </w:r>
    </w:p>
    <w:p w14:paraId="699E4A63" w14:textId="77777777" w:rsidR="0053243C" w:rsidRDefault="0053243C"/>
    <w:p w14:paraId="699E4A64" w14:textId="77777777" w:rsidR="0053243C" w:rsidRDefault="00000000">
      <w:r>
        <w:t xml:space="preserve"> 0 5 * * * sh  /</w:t>
      </w:r>
      <w:r>
        <w:rPr>
          <w:i/>
          <w:iCs/>
        </w:rPr>
        <w:t>sbin/reboot</w:t>
      </w:r>
    </w:p>
    <w:p w14:paraId="699E4A65" w14:textId="77777777" w:rsidR="0053243C" w:rsidRDefault="0053243C">
      <w:pPr>
        <w:rPr>
          <w:i/>
          <w:iCs/>
        </w:rPr>
      </w:pPr>
    </w:p>
    <w:p w14:paraId="699E4A66" w14:textId="77777777" w:rsidR="0053243C" w:rsidRDefault="00000000">
      <w:pPr>
        <w:rPr>
          <w:i/>
          <w:iCs/>
        </w:rPr>
      </w:pPr>
      <w:r>
        <w:rPr>
          <w:i/>
          <w:iCs/>
        </w:rPr>
        <w:t>0 5 * * * systemctl restart apache2  (only root user )</w:t>
      </w:r>
    </w:p>
    <w:p w14:paraId="699E4A67" w14:textId="77777777" w:rsidR="0053243C" w:rsidRDefault="0053243C"/>
    <w:p w14:paraId="699E4A68" w14:textId="77777777" w:rsidR="0053243C" w:rsidRDefault="00000000">
      <w:r>
        <w:t>5 13 * * * sudo /sbin/shutdown -r now (use only restart -tested)</w:t>
      </w:r>
    </w:p>
    <w:p w14:paraId="699E4A69" w14:textId="77777777" w:rsidR="0053243C" w:rsidRDefault="0053243C">
      <w:pPr>
        <w:rPr>
          <w:ins w:id="299" w:author="Unknown Author" w:date="2022-07-21T19:03:00Z"/>
          <w:rStyle w:val="SourceText"/>
        </w:rPr>
      </w:pPr>
    </w:p>
    <w:p w14:paraId="699E4A6A" w14:textId="77777777" w:rsidR="0053243C" w:rsidRDefault="0053243C">
      <w:pPr>
        <w:rPr>
          <w:ins w:id="300" w:author="Unknown Author" w:date="2022-07-21T19:03:00Z"/>
          <w:rStyle w:val="SourceText"/>
        </w:rPr>
      </w:pPr>
    </w:p>
    <w:p w14:paraId="699E4A6B" w14:textId="77777777" w:rsidR="0053243C" w:rsidRDefault="00000000">
      <w:ins w:id="301" w:author="Unknown Author" w:date="2022-07-21T19:03:00Z">
        <w:r>
          <w:rPr>
            <w:rStyle w:val="SourceText"/>
            <w:sz w:val="26"/>
          </w:rPr>
          <w:t>*/20 * * * * cd /opt/serosoft/MIMIntegration &amp;&amp; ./start.sh</w:t>
        </w:r>
      </w:ins>
    </w:p>
    <w:p w14:paraId="699E4A6C" w14:textId="77777777" w:rsidR="0053243C" w:rsidRDefault="00000000">
      <w:r>
        <w:t>================crontab logs</w:t>
      </w:r>
    </w:p>
    <w:p w14:paraId="699E4A6D" w14:textId="77777777" w:rsidR="0053243C" w:rsidRDefault="0053243C"/>
    <w:p w14:paraId="699E4A6E" w14:textId="77777777" w:rsidR="0053243C" w:rsidRDefault="00000000">
      <w:r>
        <w:t>grep -in cron "Oct 21 10:" /var/log/syslog</w:t>
      </w:r>
    </w:p>
    <w:p w14:paraId="699E4A6F" w14:textId="77777777" w:rsidR="0053243C" w:rsidRDefault="0053243C"/>
    <w:p w14:paraId="699E4A70" w14:textId="77777777" w:rsidR="0053243C" w:rsidRDefault="00000000">
      <w:r>
        <w:t>grep -in tomcat_mbc "Oct 21 10:" /var/log/syslog</w:t>
      </w:r>
    </w:p>
    <w:p w14:paraId="699E4A71" w14:textId="77777777" w:rsidR="0053243C" w:rsidRDefault="0053243C"/>
    <w:p w14:paraId="699E4A72" w14:textId="77777777" w:rsidR="0053243C" w:rsidRDefault="00000000">
      <w:r>
        <w:rPr>
          <w:rStyle w:val="SourceText"/>
        </w:rPr>
        <w:t>(23 sept all data jo bana h wo data folder me cp kar do)</w:t>
      </w:r>
    </w:p>
    <w:p w14:paraId="699E4A73" w14:textId="77777777" w:rsidR="0053243C" w:rsidRDefault="0053243C">
      <w:pPr>
        <w:rPr>
          <w:rStyle w:val="SourceText"/>
        </w:rPr>
      </w:pPr>
    </w:p>
    <w:p w14:paraId="699E4A74" w14:textId="77777777" w:rsidR="0053243C" w:rsidRDefault="00000000">
      <w:pPr>
        <w:jc w:val="center"/>
        <w:rPr>
          <w:rFonts w:ascii="Arial" w:hAnsi="Arial"/>
          <w:b/>
          <w:i/>
          <w:iCs/>
          <w:color w:val="222222"/>
          <w:sz w:val="62"/>
          <w:highlight w:val="white"/>
        </w:rPr>
      </w:pPr>
      <w:r>
        <w:rPr>
          <w:rFonts w:ascii="Arial" w:hAnsi="Arial"/>
          <w:b/>
          <w:i/>
          <w:iCs/>
          <w:color w:val="222222"/>
          <w:sz w:val="62"/>
          <w:highlight w:val="white"/>
        </w:rPr>
        <w:t>==== crontab ====</w:t>
      </w:r>
    </w:p>
    <w:p w14:paraId="699E4A75" w14:textId="77777777" w:rsidR="0053243C" w:rsidRDefault="00000000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  <w:hyperlink r:id="rId39" w:anchor="45_5_28_04_03" w:history="1">
        <w:r>
          <w:rPr>
            <w:rStyle w:val="Hyperlink"/>
            <w:rFonts w:ascii="Arial" w:hAnsi="Arial"/>
            <w:b/>
            <w:i/>
            <w:iCs/>
            <w:color w:val="222222"/>
            <w:sz w:val="42"/>
            <w:highlight w:val="white"/>
            <w:u w:val="none"/>
          </w:rPr>
          <w:t>https://crontab.guru/#45_5_28_04_03</w:t>
        </w:r>
      </w:hyperlink>
    </w:p>
    <w:p w14:paraId="699E4A76" w14:textId="77777777" w:rsidR="0053243C" w:rsidRDefault="0053243C">
      <w:pPr>
        <w:rPr>
          <w:rFonts w:ascii="Arial" w:hAnsi="Arial"/>
          <w:b/>
          <w:i/>
          <w:iCs/>
          <w:color w:val="222222"/>
          <w:sz w:val="42"/>
          <w:highlight w:val="white"/>
        </w:rPr>
      </w:pPr>
    </w:p>
    <w:p w14:paraId="699E4A77" w14:textId="77777777" w:rsidR="0053243C" w:rsidRDefault="00000000">
      <w:pPr>
        <w:rPr>
          <w:rFonts w:ascii="Arial" w:hAnsi="Arial"/>
          <w:b/>
          <w:i/>
          <w:iCs/>
          <w:color w:val="222222"/>
          <w:sz w:val="42"/>
          <w:highlight w:val="white"/>
        </w:rPr>
      </w:pPr>
      <w:r>
        <w:rPr>
          <w:rFonts w:ascii="Arial" w:hAnsi="Arial"/>
          <w:b/>
          <w:i/>
          <w:iCs/>
          <w:color w:val="222222"/>
          <w:sz w:val="42"/>
          <w:highlight w:val="white"/>
        </w:rPr>
        <w:t>https://www.freeconvert.com/time/ist-to-sast</w:t>
      </w:r>
    </w:p>
    <w:p w14:paraId="699E4A78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4A79" w14:textId="77777777" w:rsidR="0053243C" w:rsidRDefault="00000000">
      <w:pPr>
        <w:rPr>
          <w:rFonts w:ascii="Arial" w:hAnsi="Arial"/>
          <w:i/>
          <w:iCs/>
          <w:color w:val="222222"/>
          <w:sz w:val="28"/>
          <w:szCs w:val="28"/>
          <w:highlight w:val="white"/>
        </w:rPr>
      </w:pPr>
      <w:hyperlink r:id="rId40">
        <w:r>
          <w:rPr>
            <w:rStyle w:val="Hyperlink"/>
            <w:rFonts w:ascii="Arial" w:hAnsi="Arial"/>
            <w:i/>
            <w:iCs/>
            <w:color w:val="222222"/>
            <w:sz w:val="28"/>
            <w:szCs w:val="28"/>
            <w:highlight w:val="white"/>
            <w:u w:val="none"/>
          </w:rPr>
          <w:t>http://www.cronmaker.com/;jsessionid=node01qky7tvy48cv91q1jccxbcggmn1963024.node0?0</w:t>
        </w:r>
      </w:hyperlink>
    </w:p>
    <w:p w14:paraId="699E4A7A" w14:textId="77777777" w:rsidR="0053243C" w:rsidRDefault="0053243C">
      <w:pPr>
        <w:rPr>
          <w:rFonts w:ascii="Arial" w:hAnsi="Arial"/>
          <w:i/>
          <w:iCs/>
          <w:color w:val="222222"/>
          <w:sz w:val="28"/>
          <w:szCs w:val="28"/>
          <w:highlight w:val="white"/>
        </w:rPr>
      </w:pPr>
    </w:p>
    <w:p w14:paraId="699E4A7B" w14:textId="77777777" w:rsidR="0053243C" w:rsidRDefault="00000000">
      <w:pPr>
        <w:rPr>
          <w:rFonts w:ascii="Arial" w:hAnsi="Arial"/>
          <w:b/>
          <w:i/>
          <w:iCs/>
          <w:color w:val="222222"/>
          <w:highlight w:val="white"/>
        </w:rPr>
      </w:pPr>
      <w:bookmarkStart w:id="302" w:name="%3A14i.co"/>
      <w:bookmarkEnd w:id="302"/>
      <w:r>
        <w:rPr>
          <w:rFonts w:ascii="Arial" w:hAnsi="Arial"/>
          <w:b/>
          <w:i/>
          <w:iCs/>
          <w:color w:val="222222"/>
          <w:highlight w:val="white"/>
        </w:rPr>
        <w:t>#export EDITOR=/usr/bin/vim.basic</w:t>
      </w:r>
    </w:p>
    <w:p w14:paraId="699E4A7C" w14:textId="77777777" w:rsidR="0053243C" w:rsidRDefault="00000000">
      <w:r>
        <w:rPr>
          <w:rFonts w:ascii="Arial" w:hAnsi="Arial"/>
          <w:color w:val="222222"/>
          <w:highlight w:val="white"/>
        </w:rPr>
        <w:lastRenderedPageBreak/>
        <w:t>(some time not open “crontab -e” file and run this command “</w:t>
      </w:r>
      <w:bookmarkStart w:id="303" w:name="%3A14i.co1"/>
      <w:bookmarkEnd w:id="303"/>
      <w:r>
        <w:t>export EDITOR=/usr/bin/vim.basic”</w:t>
      </w:r>
      <w:r>
        <w:rPr>
          <w:rFonts w:ascii="Arial" w:hAnsi="Arial"/>
          <w:color w:val="222222"/>
          <w:highlight w:val="white"/>
        </w:rPr>
        <w:t>)</w:t>
      </w:r>
    </w:p>
    <w:p w14:paraId="699E4A7D" w14:textId="77777777" w:rsidR="0053243C" w:rsidRDefault="0053243C">
      <w:pPr>
        <w:rPr>
          <w:rFonts w:ascii="Arial" w:hAnsi="Arial"/>
          <w:b/>
          <w:i/>
          <w:iCs/>
          <w:color w:val="222222"/>
          <w:highlight w:val="white"/>
        </w:rPr>
      </w:pPr>
    </w:p>
    <w:p w14:paraId="699E4A7E" w14:textId="77777777" w:rsidR="0053243C" w:rsidRDefault="00000000">
      <w:pPr>
        <w:rPr>
          <w:rFonts w:ascii="Arial" w:hAnsi="Arial"/>
          <w:b/>
          <w:i/>
          <w:iCs/>
          <w:color w:val="222222"/>
          <w:highlight w:val="white"/>
        </w:rPr>
      </w:pPr>
      <w:r>
        <w:rPr>
          <w:rFonts w:ascii="Arial" w:hAnsi="Arial"/>
          <w:b/>
          <w:i/>
          <w:iCs/>
          <w:color w:val="222222"/>
          <w:highlight w:val="white"/>
        </w:rPr>
        <w:t>#crontab -e (entry)</w:t>
      </w:r>
    </w:p>
    <w:p w14:paraId="699E4A7F" w14:textId="77777777" w:rsidR="0053243C" w:rsidRDefault="00000000">
      <w:pPr>
        <w:rPr>
          <w:rFonts w:ascii="Arial" w:hAnsi="Arial"/>
          <w:b/>
          <w:i/>
          <w:iCs/>
          <w:color w:val="222222"/>
          <w:highlight w:val="white"/>
        </w:rPr>
      </w:pPr>
      <w:r>
        <w:rPr>
          <w:rFonts w:ascii="Arial" w:hAnsi="Arial"/>
          <w:b/>
          <w:i/>
          <w:iCs/>
          <w:color w:val="222222"/>
          <w:highlight w:val="white"/>
        </w:rPr>
        <w:t>--------------------</w:t>
      </w:r>
    </w:p>
    <w:p w14:paraId="699E4A80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># m h  dom mon dow   command</w:t>
      </w:r>
    </w:p>
    <w:p w14:paraId="699E4A81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 xml:space="preserve">@reboot /bin/sleep 300 ; sh /opt/serosoft/tomcat9_buzz/bin/startup.sh </w:t>
      </w:r>
    </w:p>
    <w:p w14:paraId="699E4A82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>#@reboot sh /opt/serosoft/tomcat_currency/bin/startup.sh</w:t>
      </w:r>
    </w:p>
    <w:p w14:paraId="699E4A83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>@reboot /bin/sleep 500 ; sh /opt/serosoft/AcademiaIntegrationModule/start.sh</w:t>
      </w:r>
    </w:p>
    <w:p w14:paraId="699E4A84" w14:textId="77777777" w:rsidR="0053243C" w:rsidRDefault="00000000">
      <w:pPr>
        <w:rPr>
          <w:rFonts w:ascii="Arial" w:hAnsi="Arial"/>
          <w:b/>
          <w:bCs/>
          <w:i/>
          <w:iCs/>
          <w:color w:val="222222"/>
          <w:highlight w:val="white"/>
        </w:rPr>
      </w:pPr>
      <w:r>
        <w:rPr>
          <w:rFonts w:ascii="Arial" w:hAnsi="Arial"/>
          <w:b/>
          <w:bCs/>
          <w:i/>
          <w:iCs/>
          <w:color w:val="222222"/>
          <w:highlight w:val="white"/>
        </w:rPr>
        <w:t>@reboot /bin/sleep 300 ; sh/opt/serosoft/tomcat_aun/bin/startup.sh</w:t>
      </w:r>
    </w:p>
    <w:p w14:paraId="699E4A85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 xml:space="preserve"> */2 * * * * sh /opt/serosoft/tomcat_aun/logs/catalina-cleanup.sh</w:t>
      </w:r>
    </w:p>
    <w:p w14:paraId="699E4A86" w14:textId="77777777" w:rsidR="0053243C" w:rsidRDefault="0053243C">
      <w:pPr>
        <w:rPr>
          <w:rFonts w:ascii="Arial" w:hAnsi="Arial"/>
          <w:i/>
          <w:iCs/>
          <w:color w:val="222222"/>
          <w:highlight w:val="white"/>
        </w:rPr>
      </w:pPr>
    </w:p>
    <w:p w14:paraId="699E4A87" w14:textId="77777777" w:rsidR="0053243C" w:rsidRDefault="0053243C">
      <w:pPr>
        <w:rPr>
          <w:rFonts w:ascii="Arial" w:hAnsi="Arial"/>
          <w:i/>
          <w:iCs/>
          <w:color w:val="222222"/>
          <w:highlight w:val="white"/>
        </w:rPr>
      </w:pPr>
    </w:p>
    <w:p w14:paraId="699E4A88" w14:textId="77777777" w:rsidR="0053243C" w:rsidRDefault="0053243C">
      <w:pPr>
        <w:rPr>
          <w:rFonts w:ascii="Arial" w:hAnsi="Arial"/>
          <w:i/>
          <w:iCs/>
          <w:color w:val="222222"/>
          <w:highlight w:val="white"/>
        </w:rPr>
      </w:pPr>
    </w:p>
    <w:p w14:paraId="699E4A89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>-------- database import script by crontab --</w:t>
      </w:r>
    </w:p>
    <w:p w14:paraId="699E4A8A" w14:textId="77777777" w:rsidR="0053243C" w:rsidRDefault="0053243C">
      <w:pPr>
        <w:rPr>
          <w:rFonts w:ascii="Arial" w:hAnsi="Arial"/>
          <w:i/>
          <w:iCs/>
          <w:color w:val="222222"/>
          <w:highlight w:val="white"/>
        </w:rPr>
      </w:pPr>
    </w:p>
    <w:p w14:paraId="699E4A8B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 xml:space="preserve">crontab entry section </w:t>
      </w:r>
    </w:p>
    <w:p w14:paraId="699E4A8C" w14:textId="77777777" w:rsidR="0053243C" w:rsidRDefault="0053243C">
      <w:pPr>
        <w:rPr>
          <w:rFonts w:ascii="Arial" w:hAnsi="Arial"/>
          <w:i/>
          <w:iCs/>
          <w:color w:val="222222"/>
          <w:highlight w:val="white"/>
        </w:rPr>
      </w:pPr>
    </w:p>
    <w:p w14:paraId="699E4A8D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>#15 5 12 05 03 sh /home/seroadmin/dbbackup.sh</w:t>
      </w:r>
    </w:p>
    <w:p w14:paraId="699E4A8E" w14:textId="77777777" w:rsidR="0053243C" w:rsidRDefault="0053243C">
      <w:pPr>
        <w:rPr>
          <w:rFonts w:ascii="Arial" w:hAnsi="Arial"/>
          <w:i/>
          <w:iCs/>
          <w:color w:val="222222"/>
          <w:highlight w:val="white"/>
        </w:rPr>
      </w:pPr>
    </w:p>
    <w:p w14:paraId="699E4A8F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 xml:space="preserve">script </w:t>
      </w:r>
    </w:p>
    <w:p w14:paraId="699E4A90" w14:textId="77777777" w:rsidR="0053243C" w:rsidRDefault="0053243C">
      <w:pPr>
        <w:rPr>
          <w:rFonts w:ascii="Arial" w:hAnsi="Arial"/>
          <w:i/>
          <w:iCs/>
          <w:color w:val="222222"/>
          <w:highlight w:val="white"/>
        </w:rPr>
      </w:pPr>
    </w:p>
    <w:p w14:paraId="699E4A91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bookmarkStart w:id="304" w:name="%3Afce.co"/>
      <w:bookmarkEnd w:id="304"/>
      <w:r>
        <w:rPr>
          <w:rFonts w:ascii="Arial" w:hAnsi="Arial"/>
          <w:i/>
          <w:iCs/>
          <w:color w:val="222222"/>
          <w:highlight w:val="white"/>
        </w:rPr>
        <w:t>mysql -u ss_root -ps3r0s0ft &lt; aus_demo_2021_06_04_16_08_15_DB.sql</w:t>
      </w:r>
    </w:p>
    <w:p w14:paraId="699E4A92" w14:textId="77777777" w:rsidR="0053243C" w:rsidRDefault="0053243C">
      <w:pPr>
        <w:rPr>
          <w:rFonts w:ascii="Arial" w:hAnsi="Arial"/>
          <w:i/>
          <w:iCs/>
          <w:color w:val="222222"/>
          <w:highlight w:val="white"/>
        </w:rPr>
      </w:pPr>
    </w:p>
    <w:p w14:paraId="699E4A93" w14:textId="77777777" w:rsidR="0053243C" w:rsidRDefault="0053243C">
      <w:pPr>
        <w:rPr>
          <w:rFonts w:ascii="Arial" w:hAnsi="Arial"/>
          <w:i/>
          <w:iCs/>
          <w:color w:val="222222"/>
          <w:highlight w:val="white"/>
        </w:rPr>
      </w:pPr>
    </w:p>
    <w:p w14:paraId="699E4A94" w14:textId="77777777" w:rsidR="0053243C" w:rsidRDefault="0053243C">
      <w:pPr>
        <w:rPr>
          <w:rFonts w:ascii="Arial" w:hAnsi="Arial"/>
          <w:b/>
          <w:i/>
          <w:iCs/>
          <w:color w:val="222222"/>
          <w:highlight w:val="white"/>
        </w:rPr>
      </w:pPr>
    </w:p>
    <w:p w14:paraId="699E4A95" w14:textId="77777777" w:rsidR="0053243C" w:rsidRDefault="00000000">
      <w:pPr>
        <w:rPr>
          <w:rFonts w:ascii="Arial" w:hAnsi="Arial"/>
          <w:i/>
          <w:iCs/>
          <w:color w:val="222222"/>
          <w:sz w:val="21"/>
          <w:szCs w:val="21"/>
          <w:highlight w:val="white"/>
        </w:rPr>
      </w:pPr>
      <w:r>
        <w:rPr>
          <w:rStyle w:val="SourceText"/>
          <w:rFonts w:ascii="Arial" w:hAnsi="Arial"/>
          <w:b/>
          <w:i/>
          <w:iCs/>
          <w:color w:val="222222"/>
          <w:sz w:val="21"/>
          <w:szCs w:val="21"/>
          <w:highlight w:val="white"/>
        </w:rPr>
        <w:t>=============end================</w:t>
      </w:r>
    </w:p>
    <w:p w14:paraId="699E4A96" w14:textId="77777777" w:rsidR="0053243C" w:rsidRDefault="0053243C"/>
    <w:p w14:paraId="699E4A97" w14:textId="77777777" w:rsidR="0053243C" w:rsidRDefault="0053243C"/>
    <w:p w14:paraId="699E4A98" w14:textId="77777777" w:rsidR="0053243C" w:rsidRDefault="0053243C"/>
    <w:p w14:paraId="699E4A99" w14:textId="77777777" w:rsidR="0053243C" w:rsidRDefault="0053243C"/>
    <w:p w14:paraId="699E4A9A" w14:textId="77777777" w:rsidR="0053243C" w:rsidRDefault="0053243C"/>
    <w:p w14:paraId="699E4A9B" w14:textId="77777777" w:rsidR="0053243C" w:rsidRDefault="00000000">
      <w:r>
        <w:t>==========hostname =======</w:t>
      </w:r>
    </w:p>
    <w:p w14:paraId="699E4A9C" w14:textId="77777777" w:rsidR="0053243C" w:rsidRDefault="0053243C"/>
    <w:p w14:paraId="699E4A9D" w14:textId="77777777" w:rsidR="0053243C" w:rsidRDefault="00000000">
      <w:r>
        <w:t>#hostnamectl</w:t>
      </w:r>
    </w:p>
    <w:p w14:paraId="699E4A9E" w14:textId="77777777" w:rsidR="0053243C" w:rsidRDefault="0053243C"/>
    <w:p w14:paraId="699E4A9F" w14:textId="77777777" w:rsidR="0053243C" w:rsidRDefault="0053243C"/>
    <w:p w14:paraId="699E4AA0" w14:textId="77777777" w:rsidR="0053243C" w:rsidRDefault="00000000">
      <w:r>
        <w:rPr>
          <w:rStyle w:val="StrongEmphasis"/>
          <w:rFonts w:ascii="Menlo;Consolas;Monaco;Andale Mo" w:hAnsi="Menlo;Consolas;Monaco;Andale Mo"/>
          <w:b w:val="0"/>
          <w:color w:val="111111"/>
          <w:sz w:val="21"/>
        </w:rPr>
        <w:t>#hostnamectl set-hostname newNameHere</w:t>
      </w:r>
    </w:p>
    <w:p w14:paraId="699E4AA1" w14:textId="77777777" w:rsidR="0053243C" w:rsidRDefault="0053243C"/>
    <w:p w14:paraId="699E4AA2" w14:textId="77777777" w:rsidR="0053243C" w:rsidRDefault="0053243C"/>
    <w:p w14:paraId="699E4AA3" w14:textId="77777777" w:rsidR="0053243C" w:rsidRDefault="0053243C"/>
    <w:p w14:paraId="699E4AA4" w14:textId="77777777" w:rsidR="0053243C" w:rsidRDefault="00000000">
      <w:r>
        <w:lastRenderedPageBreak/>
        <w:t>============== tar  == gzip =========== file create ==========</w:t>
      </w:r>
    </w:p>
    <w:p w14:paraId="699E4AA5" w14:textId="77777777" w:rsidR="0053243C" w:rsidRDefault="0053243C"/>
    <w:p w14:paraId="699E4AA6" w14:textId="77777777" w:rsidR="0053243C" w:rsidRDefault="0053243C"/>
    <w:p w14:paraId="699E4AA7" w14:textId="77777777" w:rsidR="0053243C" w:rsidRDefault="00000000">
      <w:pPr>
        <w:pStyle w:val="BodyText"/>
      </w:pPr>
      <w:r>
        <w:rPr>
          <w:rFonts w:ascii="muli;sans-serif" w:hAnsi="muli;sans-serif"/>
          <w:color w:val="36344D"/>
          <w:sz w:val="27"/>
        </w:rPr>
        <w:t>Here </w:t>
      </w:r>
      <w:r>
        <w:rPr>
          <w:rStyle w:val="StrongEmphasis"/>
          <w:rFonts w:ascii="muli;sans-serif" w:hAnsi="muli;sans-serif"/>
          <w:color w:val="36344D"/>
          <w:sz w:val="27"/>
        </w:rPr>
        <w:t>/home/</w:t>
      </w:r>
      <w:r>
        <w:rPr>
          <w:rFonts w:ascii="muli;sans-serif" w:hAnsi="muli;sans-serif"/>
          <w:color w:val="36344D"/>
          <w:sz w:val="27"/>
        </w:rPr>
        <w:t>sampleArchive is the directory which needs to be compressed creating</w:t>
      </w:r>
      <w:r>
        <w:rPr>
          <w:rStyle w:val="StrongEmphasis"/>
          <w:rFonts w:ascii="muli;sans-serif" w:hAnsi="muli;sans-serif"/>
          <w:b w:val="0"/>
          <w:color w:val="36344D"/>
          <w:sz w:val="27"/>
        </w:rPr>
        <w:t> </w:t>
      </w:r>
      <w:r>
        <w:rPr>
          <w:rStyle w:val="StrongEmphasis"/>
          <w:rFonts w:ascii="muli;sans-serif" w:hAnsi="muli;sans-serif"/>
          <w:color w:val="36344D"/>
          <w:sz w:val="27"/>
        </w:rPr>
        <w:t>sampleArchive.tar</w:t>
      </w:r>
      <w:r>
        <w:rPr>
          <w:rFonts w:ascii="muli;sans-serif" w:hAnsi="muli;sans-serif"/>
          <w:color w:val="36344D"/>
          <w:sz w:val="27"/>
        </w:rPr>
        <w:t>.</w:t>
      </w:r>
    </w:p>
    <w:p w14:paraId="699E4AA8" w14:textId="77777777" w:rsidR="0053243C" w:rsidRDefault="00000000">
      <w:pPr>
        <w:pStyle w:val="BodyText"/>
        <w:spacing w:after="0" w:line="390" w:lineRule="atLeast"/>
      </w:pPr>
      <w:r>
        <w:rPr>
          <w:rFonts w:ascii="muli;sans-serif" w:hAnsi="muli;sans-serif"/>
          <w:color w:val="36344D"/>
          <w:sz w:val="27"/>
        </w:rPr>
        <w:t>The command uses </w:t>
      </w:r>
      <w:r>
        <w:rPr>
          <w:rStyle w:val="StrongEmphasis"/>
          <w:rFonts w:ascii="muli;sans-serif" w:hAnsi="muli;sans-serif"/>
          <w:b w:val="0"/>
          <w:color w:val="36344D"/>
          <w:sz w:val="27"/>
        </w:rPr>
        <w:t>–</w:t>
      </w:r>
      <w:r>
        <w:rPr>
          <w:rFonts w:ascii="muli;sans-serif" w:hAnsi="muli;sans-serif"/>
          <w:color w:val="36344D"/>
          <w:sz w:val="27"/>
        </w:rPr>
        <w:t>cvf options which stand for:</w:t>
      </w:r>
    </w:p>
    <w:p w14:paraId="699E4AA9" w14:textId="77777777" w:rsidR="0053243C" w:rsidRDefault="00000000">
      <w:pPr>
        <w:pStyle w:val="BodyText"/>
        <w:numPr>
          <w:ilvl w:val="0"/>
          <w:numId w:val="2"/>
        </w:numPr>
        <w:tabs>
          <w:tab w:val="left" w:pos="0"/>
        </w:tabs>
        <w:spacing w:after="120" w:line="390" w:lineRule="atLeast"/>
      </w:pPr>
      <w:r>
        <w:rPr>
          <w:rStyle w:val="StrongEmphasis"/>
          <w:rFonts w:ascii="muli;sans-serif" w:hAnsi="muli;sans-serif"/>
          <w:color w:val="36344D"/>
          <w:sz w:val="27"/>
        </w:rPr>
        <w:t>c</w:t>
      </w:r>
      <w:r>
        <w:rPr>
          <w:rFonts w:ascii="muli;sans-serif" w:hAnsi="muli;sans-serif"/>
          <w:color w:val="36344D"/>
          <w:sz w:val="27"/>
        </w:rPr>
        <w:t> – This creates a new .tar file</w:t>
      </w:r>
    </w:p>
    <w:p w14:paraId="699E4AAA" w14:textId="77777777" w:rsidR="0053243C" w:rsidRDefault="00000000">
      <w:pPr>
        <w:pStyle w:val="BodyText"/>
        <w:numPr>
          <w:ilvl w:val="0"/>
          <w:numId w:val="2"/>
        </w:numPr>
        <w:tabs>
          <w:tab w:val="left" w:pos="0"/>
        </w:tabs>
        <w:spacing w:after="120" w:line="390" w:lineRule="atLeast"/>
      </w:pPr>
      <w:r>
        <w:rPr>
          <w:rStyle w:val="StrongEmphasis"/>
          <w:rFonts w:ascii="muli;sans-serif" w:hAnsi="muli;sans-serif"/>
          <w:color w:val="36344D"/>
          <w:sz w:val="27"/>
        </w:rPr>
        <w:t>v</w:t>
      </w:r>
      <w:r>
        <w:rPr>
          <w:rFonts w:ascii="muli;sans-serif" w:hAnsi="muli;sans-serif"/>
          <w:color w:val="36344D"/>
          <w:sz w:val="27"/>
        </w:rPr>
        <w:t> – shows a verbose description of the compression progress</w:t>
      </w:r>
    </w:p>
    <w:p w14:paraId="699E4AAB" w14:textId="77777777" w:rsidR="0053243C" w:rsidRDefault="00000000">
      <w:pPr>
        <w:pStyle w:val="BodyText"/>
        <w:numPr>
          <w:ilvl w:val="0"/>
          <w:numId w:val="2"/>
        </w:numPr>
        <w:tabs>
          <w:tab w:val="left" w:pos="0"/>
        </w:tabs>
        <w:spacing w:after="120" w:line="390" w:lineRule="atLeast"/>
      </w:pPr>
      <w:r>
        <w:rPr>
          <w:rStyle w:val="StrongEmphasis"/>
          <w:rFonts w:ascii="muli;sans-serif" w:hAnsi="muli;sans-serif"/>
          <w:color w:val="36344D"/>
          <w:sz w:val="27"/>
        </w:rPr>
        <w:t>f</w:t>
      </w:r>
      <w:r>
        <w:rPr>
          <w:rFonts w:ascii="muli;sans-serif" w:hAnsi="muli;sans-serif"/>
          <w:color w:val="36344D"/>
          <w:sz w:val="27"/>
        </w:rPr>
        <w:t> – file name</w:t>
      </w:r>
    </w:p>
    <w:p w14:paraId="699E4AAC" w14:textId="77777777" w:rsidR="0053243C" w:rsidRDefault="00000000">
      <w:pPr>
        <w:pStyle w:val="Heading3"/>
        <w:spacing w:before="375" w:after="225" w:line="540" w:lineRule="atLeast"/>
        <w:rPr>
          <w:rFonts w:ascii="muli;sans-serif" w:hAnsi="muli;sans-serif"/>
          <w:b w:val="0"/>
          <w:color w:val="2F1C6A"/>
          <w:sz w:val="45"/>
        </w:rPr>
      </w:pPr>
      <w:r>
        <w:rPr>
          <w:rFonts w:ascii="muli;sans-serif" w:hAnsi="muli;sans-serif"/>
          <w:b w:val="0"/>
          <w:color w:val="2F1C6A"/>
          <w:sz w:val="45"/>
        </w:rPr>
        <w:t>Creating a .tar.gz File in Linux</w:t>
      </w:r>
    </w:p>
    <w:p w14:paraId="699E4AAD" w14:textId="77777777" w:rsidR="0053243C" w:rsidRDefault="00000000">
      <w:pPr>
        <w:pStyle w:val="PreformattedText"/>
        <w:spacing w:line="390" w:lineRule="atLeast"/>
        <w:rPr>
          <w:rFonts w:ascii="SFMono-Regular;Menlo;Monaco;Con" w:hAnsi="SFMono-Regular;Menlo;Monaco;Con"/>
          <w:b/>
          <w:bCs/>
          <w:color w:val="212529"/>
          <w:sz w:val="35"/>
        </w:rPr>
      </w:pPr>
      <w:r>
        <w:rPr>
          <w:rFonts w:ascii="muli;sans-serif" w:hAnsi="muli;sans-serif"/>
          <w:b/>
          <w:bCs/>
          <w:color w:val="36344D"/>
          <w:sz w:val="35"/>
        </w:rPr>
        <w:t>#tar -cvf sampleArchive.tar /home/sampleArchive</w:t>
      </w:r>
    </w:p>
    <w:p w14:paraId="699E4AAE" w14:textId="77777777" w:rsidR="0053243C" w:rsidRDefault="0053243C">
      <w:pPr>
        <w:pStyle w:val="BodyText"/>
        <w:spacing w:after="0" w:line="390" w:lineRule="atLeast"/>
        <w:rPr>
          <w:rFonts w:ascii="muli;sans-serif" w:hAnsi="muli;sans-serif"/>
          <w:color w:val="36344D"/>
          <w:sz w:val="27"/>
        </w:rPr>
      </w:pPr>
    </w:p>
    <w:p w14:paraId="699E4AAF" w14:textId="77777777" w:rsidR="0053243C" w:rsidRDefault="0053243C">
      <w:pPr>
        <w:pStyle w:val="BodyText"/>
        <w:spacing w:after="0" w:line="390" w:lineRule="atLeast"/>
        <w:rPr>
          <w:rFonts w:ascii="muli;sans-serif" w:hAnsi="muli;sans-serif"/>
          <w:color w:val="36344D"/>
          <w:sz w:val="27"/>
        </w:rPr>
      </w:pPr>
    </w:p>
    <w:p w14:paraId="699E4AB0" w14:textId="77777777" w:rsidR="0053243C" w:rsidRDefault="0053243C">
      <w:pPr>
        <w:pStyle w:val="Heading3"/>
        <w:spacing w:before="0" w:after="0" w:line="390" w:lineRule="atLeast"/>
        <w:rPr>
          <w:rFonts w:ascii="muli;sans-serif" w:hAnsi="muli;sans-serif"/>
          <w:b w:val="0"/>
          <w:color w:val="36344D"/>
          <w:sz w:val="27"/>
        </w:rPr>
      </w:pPr>
    </w:p>
    <w:p w14:paraId="699E4AB1" w14:textId="77777777" w:rsidR="0053243C" w:rsidRDefault="0053243C">
      <w:pPr>
        <w:pStyle w:val="BodyText"/>
        <w:spacing w:after="0" w:line="390" w:lineRule="atLeast"/>
        <w:rPr>
          <w:rFonts w:ascii="muli;sans-serif" w:hAnsi="muli;sans-serif"/>
          <w:color w:val="36344D"/>
          <w:sz w:val="27"/>
        </w:rPr>
      </w:pPr>
    </w:p>
    <w:p w14:paraId="699E4AB2" w14:textId="77777777" w:rsidR="0053243C" w:rsidRDefault="00000000">
      <w:pPr>
        <w:pStyle w:val="BodyText"/>
        <w:spacing w:after="0" w:line="390" w:lineRule="atLeast"/>
        <w:rPr>
          <w:rFonts w:ascii="SFMono-Regular;Menlo;Monaco;Con" w:hAnsi="SFMono-Regular;Menlo;Monaco;Con"/>
          <w:color w:val="212529"/>
          <w:sz w:val="21"/>
        </w:rPr>
      </w:pPr>
      <w:r>
        <w:rPr>
          <w:rFonts w:ascii="muli;sans-serif" w:hAnsi="muli;sans-serif"/>
          <w:color w:val="36344D"/>
          <w:sz w:val="27"/>
        </w:rPr>
        <w:t>tar -cvzf iihmr_audit23apl.sql.taz iihmr_audit23apl.sql</w:t>
      </w:r>
    </w:p>
    <w:p w14:paraId="699E4AB3" w14:textId="77777777" w:rsidR="0053243C" w:rsidRDefault="0053243C">
      <w:pPr>
        <w:pStyle w:val="BodyText"/>
        <w:spacing w:after="0" w:line="390" w:lineRule="atLeast"/>
        <w:rPr>
          <w:rFonts w:ascii="muli;sans-serif" w:hAnsi="muli;sans-serif"/>
          <w:color w:val="36344D"/>
          <w:sz w:val="27"/>
        </w:rPr>
      </w:pPr>
    </w:p>
    <w:p w14:paraId="699E4AB4" w14:textId="77777777" w:rsidR="0053243C" w:rsidRDefault="00000000">
      <w:pPr>
        <w:pStyle w:val="BodyText"/>
        <w:spacing w:after="0" w:line="390" w:lineRule="atLeast"/>
        <w:rPr>
          <w:rFonts w:ascii="muli;sans-serif" w:hAnsi="muli;sans-serif"/>
          <w:color w:val="36344D"/>
          <w:sz w:val="24"/>
          <w:szCs w:val="24"/>
        </w:rPr>
      </w:pPr>
      <w:r>
        <w:rPr>
          <w:rFonts w:ascii="muli;sans-serif" w:hAnsi="muli;sans-serif"/>
          <w:color w:val="36344D"/>
          <w:sz w:val="24"/>
          <w:szCs w:val="24"/>
        </w:rPr>
        <w:t>tar -cvpzf /home/iihm/$NOWDATE/$NOWTIME-v2_upload_mainbackup.tar.gz  /home/iihmr/serosoft/v2_uploads</w:t>
      </w:r>
    </w:p>
    <w:p w14:paraId="699E4AB5" w14:textId="77777777" w:rsidR="0053243C" w:rsidRDefault="0053243C">
      <w:pPr>
        <w:pStyle w:val="BodyText"/>
        <w:spacing w:after="0" w:line="390" w:lineRule="atLeast"/>
        <w:rPr>
          <w:rFonts w:ascii="muli;sans-serif" w:hAnsi="muli;sans-serif"/>
          <w:color w:val="36344D"/>
          <w:sz w:val="27"/>
        </w:rPr>
      </w:pPr>
    </w:p>
    <w:p w14:paraId="699E4AB6" w14:textId="77777777" w:rsidR="0053243C" w:rsidRDefault="00000000">
      <w:pPr>
        <w:pStyle w:val="Heading3"/>
        <w:spacing w:before="0" w:after="0" w:line="390" w:lineRule="atLeast"/>
        <w:rPr>
          <w:rFonts w:ascii="muli;sans-serif" w:hAnsi="muli;sans-serif"/>
          <w:color w:val="36344D"/>
          <w:sz w:val="32"/>
          <w:szCs w:val="32"/>
        </w:rPr>
      </w:pPr>
      <w:r>
        <w:rPr>
          <w:rFonts w:ascii="muli;sans-serif" w:hAnsi="muli;sans-serif"/>
          <w:color w:val="36344D"/>
          <w:sz w:val="32"/>
          <w:szCs w:val="32"/>
        </w:rPr>
        <w:t>How to Unzip .tar Files in Linux</w:t>
      </w:r>
    </w:p>
    <w:p w14:paraId="699E4AB7" w14:textId="77777777" w:rsidR="0053243C" w:rsidRDefault="00000000">
      <w:pPr>
        <w:pStyle w:val="PreformattedText"/>
        <w:spacing w:line="390" w:lineRule="atLeast"/>
        <w:rPr>
          <w:rFonts w:ascii="SFMono-Regular;Menlo;Monaco;Con" w:hAnsi="SFMono-Regular;Menlo;Monaco;Con"/>
          <w:color w:val="212529"/>
          <w:sz w:val="21"/>
        </w:rPr>
      </w:pPr>
      <w:r>
        <w:rPr>
          <w:rFonts w:ascii="muli;sans-serif" w:hAnsi="muli;sans-serif"/>
          <w:color w:val="36344D"/>
          <w:sz w:val="27"/>
        </w:rPr>
        <w:t>#tar -xvf sampleArchive.tar</w:t>
      </w:r>
    </w:p>
    <w:p w14:paraId="699E4AB8" w14:textId="77777777" w:rsidR="0053243C" w:rsidRDefault="0053243C">
      <w:pPr>
        <w:pStyle w:val="BodyText"/>
        <w:spacing w:after="0" w:line="390" w:lineRule="atLeast"/>
        <w:rPr>
          <w:rFonts w:ascii="muli;sans-serif" w:hAnsi="muli;sans-serif"/>
          <w:color w:val="36344D"/>
          <w:sz w:val="27"/>
        </w:rPr>
      </w:pPr>
    </w:p>
    <w:p w14:paraId="699E4AB9" w14:textId="77777777" w:rsidR="0053243C" w:rsidRDefault="0053243C">
      <w:pPr>
        <w:pStyle w:val="BodyText"/>
        <w:spacing w:after="0" w:line="390" w:lineRule="atLeast"/>
        <w:rPr>
          <w:rFonts w:ascii="muli;sans-serif" w:hAnsi="muli;sans-serif"/>
          <w:color w:val="36344D"/>
          <w:sz w:val="27"/>
        </w:rPr>
      </w:pPr>
    </w:p>
    <w:p w14:paraId="699E4ABA" w14:textId="77777777" w:rsidR="0053243C" w:rsidRDefault="00000000">
      <w:pPr>
        <w:pStyle w:val="Heading3"/>
        <w:spacing w:before="0" w:after="0" w:line="390" w:lineRule="atLeast"/>
        <w:rPr>
          <w:rFonts w:ascii="muli;sans-serif" w:hAnsi="muli;sans-serif"/>
          <w:b w:val="0"/>
          <w:color w:val="36344D"/>
          <w:sz w:val="27"/>
        </w:rPr>
      </w:pPr>
      <w:r>
        <w:rPr>
          <w:rFonts w:ascii="muli;sans-serif" w:hAnsi="muli;sans-serif"/>
          <w:b w:val="0"/>
          <w:color w:val="36344D"/>
          <w:sz w:val="27"/>
        </w:rPr>
        <w:t>How to Extract Multiple Files from .tar Archives</w:t>
      </w:r>
    </w:p>
    <w:p w14:paraId="699E4ABB" w14:textId="77777777" w:rsidR="0053243C" w:rsidRDefault="00000000">
      <w:pPr>
        <w:pStyle w:val="BodyText"/>
        <w:spacing w:after="0" w:line="390" w:lineRule="atLeast"/>
        <w:rPr>
          <w:rFonts w:ascii="muli;sans-serif" w:hAnsi="muli;sans-serif"/>
          <w:color w:val="36344D"/>
          <w:sz w:val="27"/>
        </w:rPr>
      </w:pPr>
      <w:r>
        <w:rPr>
          <w:rFonts w:ascii="muli;sans-serif" w:hAnsi="muli;sans-serif"/>
          <w:color w:val="36344D"/>
          <w:sz w:val="27"/>
        </w:rPr>
        <w:t>In case you want to extract multiple files, use the below format of the command:</w:t>
      </w:r>
    </w:p>
    <w:p w14:paraId="699E4ABC" w14:textId="77777777" w:rsidR="0053243C" w:rsidRDefault="0053243C">
      <w:pPr>
        <w:pStyle w:val="PreformattedText"/>
        <w:spacing w:after="140"/>
        <w:rPr>
          <w:rFonts w:ascii="SFMono-Regular;Menlo;Monaco;Con" w:hAnsi="SFMono-Regular;Menlo;Monaco;Con"/>
          <w:color w:val="212529"/>
          <w:sz w:val="21"/>
        </w:rPr>
      </w:pPr>
    </w:p>
    <w:p w14:paraId="699E4ABD" w14:textId="77777777" w:rsidR="0053243C" w:rsidRDefault="00000000">
      <w:pPr>
        <w:pStyle w:val="PreformattedText"/>
        <w:spacing w:after="140"/>
        <w:rPr>
          <w:rFonts w:ascii="SFMono-Regular;Menlo;Monaco;Con" w:hAnsi="SFMono-Regular;Menlo;Monaco;Con"/>
          <w:color w:val="212529"/>
          <w:sz w:val="21"/>
        </w:rPr>
      </w:pPr>
      <w:r>
        <w:rPr>
          <w:rFonts w:ascii="SFMono-Regular;Menlo;Monaco;Con" w:hAnsi="SFMono-Regular;Menlo;Monaco;Con"/>
          <w:color w:val="212529"/>
          <w:sz w:val="21"/>
        </w:rPr>
        <w:t>#tar -xvf sampleArchive.tar "file1" "file2"</w:t>
      </w:r>
    </w:p>
    <w:p w14:paraId="699E4ABE" w14:textId="77777777" w:rsidR="0053243C" w:rsidRDefault="0053243C">
      <w:pPr>
        <w:pStyle w:val="BodyText"/>
        <w:spacing w:after="0" w:line="390" w:lineRule="atLeast"/>
        <w:rPr>
          <w:rFonts w:ascii="muli;sans-serif" w:hAnsi="muli;sans-serif"/>
          <w:color w:val="36344D"/>
          <w:sz w:val="27"/>
        </w:rPr>
      </w:pPr>
    </w:p>
    <w:p w14:paraId="699E4ABF" w14:textId="77777777" w:rsidR="0053243C" w:rsidRDefault="0053243C">
      <w:pPr>
        <w:pStyle w:val="BodyText"/>
        <w:spacing w:after="0" w:line="390" w:lineRule="atLeast"/>
        <w:rPr>
          <w:rFonts w:ascii="muli;sans-serif" w:hAnsi="muli;sans-serif"/>
          <w:color w:val="36344D"/>
          <w:sz w:val="27"/>
        </w:rPr>
      </w:pPr>
    </w:p>
    <w:p w14:paraId="699E4AC0" w14:textId="77777777" w:rsidR="0053243C" w:rsidRDefault="00000000">
      <w:r>
        <w:t>https://www.hostinger.in/tutorials/linux-tar-command-with-examples/#:~:text=Tar%2C%20when%20it%20comes%20to,features%20of%20files%20and%20directories.</w:t>
      </w:r>
    </w:p>
    <w:p w14:paraId="699E4AC1" w14:textId="77777777" w:rsidR="0053243C" w:rsidRDefault="0053243C"/>
    <w:p w14:paraId="699E4AC2" w14:textId="77777777" w:rsidR="0053243C" w:rsidRDefault="0053243C"/>
    <w:p w14:paraId="699E4AC3" w14:textId="77777777" w:rsidR="0053243C" w:rsidRDefault="0053243C"/>
    <w:p w14:paraId="699E4AC4" w14:textId="77777777" w:rsidR="0053243C" w:rsidRDefault="0053243C"/>
    <w:p w14:paraId="699E4AC5" w14:textId="77777777" w:rsidR="0053243C" w:rsidRDefault="00000000">
      <w:r>
        <w:t>-----------------------</w:t>
      </w:r>
    </w:p>
    <w:p w14:paraId="699E4AC6" w14:textId="77777777" w:rsidR="0053243C" w:rsidRDefault="0053243C"/>
    <w:p w14:paraId="699E4AC7" w14:textId="77777777" w:rsidR="0053243C" w:rsidRDefault="00000000">
      <w:r>
        <w:t>tar -cf dbbackups-$NOWTIME.tar *$NOWTIME.sql</w:t>
      </w:r>
    </w:p>
    <w:p w14:paraId="699E4AC8" w14:textId="77777777" w:rsidR="0053243C" w:rsidRDefault="00000000">
      <w:r>
        <w:t>gzip dbbackups-$NOWTIME.tar</w:t>
      </w:r>
    </w:p>
    <w:p w14:paraId="699E4AC9" w14:textId="77777777" w:rsidR="0053243C" w:rsidRDefault="0053243C"/>
    <w:p w14:paraId="699E4ACA" w14:textId="77777777" w:rsidR="0053243C" w:rsidRDefault="00000000">
      <w:r>
        <w:t>extra for this file --</w:t>
      </w:r>
    </w:p>
    <w:p w14:paraId="699E4ACB" w14:textId="77777777" w:rsidR="0053243C" w:rsidRDefault="0053243C"/>
    <w:p w14:paraId="699E4ACC" w14:textId="77777777" w:rsidR="0053243C" w:rsidRDefault="00000000">
      <w:r>
        <w:t xml:space="preserve"> tar -xvf 02-09-2021-16-19-images.tar.gz</w:t>
      </w:r>
    </w:p>
    <w:p w14:paraId="699E4ACD" w14:textId="77777777" w:rsidR="0053243C" w:rsidRDefault="0053243C"/>
    <w:p w14:paraId="699E4ACE" w14:textId="77777777" w:rsidR="0053243C" w:rsidRDefault="0053243C"/>
    <w:p w14:paraId="699E4ACF" w14:textId="77777777" w:rsidR="0053243C" w:rsidRDefault="0053243C"/>
    <w:p w14:paraId="699E4AD0" w14:textId="77777777" w:rsidR="0053243C" w:rsidRDefault="00000000">
      <w:r>
        <w:t>=======================================================</w:t>
      </w:r>
    </w:p>
    <w:p w14:paraId="699E4AD1" w14:textId="77777777" w:rsidR="0053243C" w:rsidRDefault="0053243C"/>
    <w:p w14:paraId="699E4AD2" w14:textId="77777777" w:rsidR="0053243C" w:rsidRDefault="00000000">
      <w:pPr>
        <w:rPr>
          <w:b/>
          <w:bCs/>
          <w:sz w:val="34"/>
        </w:rPr>
      </w:pPr>
      <w:r>
        <w:rPr>
          <w:b/>
          <w:bCs/>
          <w:sz w:val="34"/>
        </w:rPr>
        <w:t>===== ssl skip ====== add this line in service jar=====</w:t>
      </w:r>
    </w:p>
    <w:p w14:paraId="699E4AD3" w14:textId="77777777" w:rsidR="0053243C" w:rsidRDefault="0053243C"/>
    <w:p w14:paraId="699E4AD4" w14:textId="77777777" w:rsidR="0053243C" w:rsidRDefault="00000000">
      <w:pPr>
        <w:rPr>
          <w:sz w:val="22"/>
        </w:rPr>
      </w:pPr>
      <w:bookmarkStart w:id="305" w:name="%3Ac0a.co"/>
      <w:bookmarkEnd w:id="305"/>
      <w:r>
        <w:rPr>
          <w:sz w:val="22"/>
        </w:rPr>
        <w:t>?autoReconnect\=true&amp;amp&amp;useSSL\=false&amp;amp&amp;useUnicode\=true&amp;amp;characterEncoding\=utf-8</w:t>
      </w:r>
    </w:p>
    <w:p w14:paraId="699E4AD5" w14:textId="77777777" w:rsidR="0053243C" w:rsidRDefault="0053243C"/>
    <w:p w14:paraId="699E4AD6" w14:textId="77777777" w:rsidR="0053243C" w:rsidRDefault="0053243C"/>
    <w:p w14:paraId="699E4AD7" w14:textId="77777777" w:rsidR="0053243C" w:rsidRDefault="0053243C"/>
    <w:p w14:paraId="699E4AD8" w14:textId="77777777" w:rsidR="0053243C" w:rsidRDefault="0053243C"/>
    <w:p w14:paraId="699E4AD9" w14:textId="77777777" w:rsidR="0053243C" w:rsidRDefault="00000000">
      <w:r>
        <w:t xml:space="preserve">==== tomcat pakeges all version =====  </w:t>
      </w:r>
    </w:p>
    <w:p w14:paraId="699E4ADA" w14:textId="77777777" w:rsidR="0053243C" w:rsidRDefault="0053243C"/>
    <w:p w14:paraId="699E4ADB" w14:textId="77777777" w:rsidR="0053243C" w:rsidRDefault="00000000">
      <w:pPr>
        <w:jc w:val="right"/>
      </w:pPr>
      <w:hyperlink r:id="rId41">
        <w:bookmarkStart w:id="306" w:name="%3Ab43.co"/>
        <w:bookmarkEnd w:id="306"/>
        <w:r>
          <w:rPr>
            <w:rStyle w:val="Hyperlink"/>
          </w:rPr>
          <w:t>https://archive.apache.org/dist/tomcat</w:t>
        </w:r>
      </w:hyperlink>
    </w:p>
    <w:p w14:paraId="699E4ADC" w14:textId="77777777" w:rsidR="0053243C" w:rsidRDefault="0053243C"/>
    <w:p w14:paraId="699E4ADD" w14:textId="77777777" w:rsidR="0053243C" w:rsidRDefault="00000000">
      <w:r>
        <w:t xml:space="preserve">wget https://archive.apache.org/dist/tomcat/tomcat-7/v7.0.94/bin/apache-tomcat-7.0.94.zip </w:t>
      </w:r>
    </w:p>
    <w:p w14:paraId="699E4ADE" w14:textId="77777777" w:rsidR="0053243C" w:rsidRDefault="0053243C"/>
    <w:p w14:paraId="699E4ADF" w14:textId="77777777" w:rsidR="0053243C" w:rsidRDefault="00000000">
      <w:r>
        <w:t>===========java installation ubuntu =====</w:t>
      </w:r>
    </w:p>
    <w:p w14:paraId="699E4AE0" w14:textId="77777777" w:rsidR="0053243C" w:rsidRDefault="0053243C"/>
    <w:p w14:paraId="699E4AE1" w14:textId="77777777" w:rsidR="0053243C" w:rsidRDefault="00000000">
      <w:bookmarkStart w:id="307" w:name="%3Aanj.co"/>
      <w:bookmarkEnd w:id="307"/>
      <w:r>
        <w:t>sudo add-apt-repository ppa:openjdk-r/ppa</w:t>
      </w:r>
      <w:r>
        <w:br/>
        <w:t>sudo apt-get update</w:t>
      </w:r>
      <w:r>
        <w:br/>
        <w:t>sudo apt-get install openjdk-8-jdk</w:t>
      </w:r>
      <w:r>
        <w:br/>
        <w:t>sudo update-alternatives --config java</w:t>
      </w:r>
      <w:r>
        <w:br/>
      </w:r>
    </w:p>
    <w:p w14:paraId="699E4AE2" w14:textId="77777777" w:rsidR="0053243C" w:rsidRDefault="0053243C"/>
    <w:p w14:paraId="699E4AE3" w14:textId="77777777" w:rsidR="0053243C" w:rsidRDefault="0053243C"/>
    <w:p w14:paraId="699E4AE4" w14:textId="77777777" w:rsidR="0053243C" w:rsidRDefault="00000000">
      <w:r>
        <w:t>=============</w:t>
      </w:r>
      <w:r>
        <w:rPr>
          <w:b/>
          <w:bCs/>
          <w:sz w:val="40"/>
          <w:szCs w:val="40"/>
        </w:rPr>
        <w:t>rabitmq installation in ubuntu</w:t>
      </w:r>
      <w:r>
        <w:t>==========</w:t>
      </w:r>
    </w:p>
    <w:p w14:paraId="699E4AE5" w14:textId="77777777" w:rsidR="0053243C" w:rsidRDefault="0053243C"/>
    <w:p w14:paraId="699E4AE6" w14:textId="77777777" w:rsidR="0053243C" w:rsidRDefault="00000000">
      <w:pPr>
        <w:rPr>
          <w:ins w:id="308" w:author="Unknown Author" w:date="2022-09-06T15:40:00Z"/>
        </w:rPr>
      </w:pPr>
      <w:ins w:id="309" w:author="Unknown Author" w:date="2022-09-06T15:40:00Z">
        <w:r>
          <w:t>systemctl disable rabbitmq-server.service</w:t>
        </w:r>
      </w:ins>
    </w:p>
    <w:p w14:paraId="699E4AE7" w14:textId="77777777" w:rsidR="0053243C" w:rsidRDefault="0053243C">
      <w:pPr>
        <w:rPr>
          <w:ins w:id="310" w:author="Unknown Author" w:date="2022-09-06T15:40:00Z"/>
        </w:rPr>
      </w:pPr>
    </w:p>
    <w:p w14:paraId="699E4AE8" w14:textId="77777777" w:rsidR="0053243C" w:rsidRDefault="0053243C"/>
    <w:p w14:paraId="699E4AE9" w14:textId="77777777" w:rsidR="0053243C" w:rsidRDefault="00000000">
      <w:bookmarkStart w:id="311" w:name="%3Ab2v.co"/>
      <w:bookmarkEnd w:id="311"/>
      <w:r>
        <w:t>sudo apt-get install rabbitmq-server</w:t>
      </w:r>
      <w:r>
        <w:br/>
        <w:t>sudo rabbitmq-plugins enable rabbitmq_management</w:t>
      </w:r>
      <w:r>
        <w:br/>
      </w:r>
      <w:r>
        <w:br/>
        <w:t>sudo rabbitmqctl add_user gna_demo s3r0s0ft</w:t>
      </w:r>
      <w:r>
        <w:br/>
        <w:t>sudo rabbitmqctl set_user_tags gna_demo administrator</w:t>
      </w:r>
      <w:r>
        <w:br/>
        <w:t>sudo rabbitmqctl set_permissions -p / gna_demo ".*" ".*" ".*"</w:t>
      </w:r>
    </w:p>
    <w:p w14:paraId="699E4AEA" w14:textId="77777777" w:rsidR="0053243C" w:rsidRDefault="0053243C">
      <w:pPr>
        <w:rPr>
          <w:ins w:id="312" w:author="Unknown Author" w:date="2022-07-21T11:38:00Z"/>
        </w:rPr>
      </w:pPr>
    </w:p>
    <w:p w14:paraId="699E4AEB" w14:textId="77777777" w:rsidR="0053243C" w:rsidRDefault="0053243C">
      <w:pPr>
        <w:rPr>
          <w:ins w:id="313" w:author="Unknown Author" w:date="2022-07-21T11:38:00Z"/>
        </w:rPr>
      </w:pPr>
    </w:p>
    <w:p w14:paraId="699E4AEC" w14:textId="77777777" w:rsidR="0053243C" w:rsidRDefault="00000000">
      <w:pPr>
        <w:rPr>
          <w:ins w:id="314" w:author="Unknown Author" w:date="2022-07-21T11:38:00Z"/>
        </w:rPr>
      </w:pPr>
      <w:ins w:id="315" w:author="Unknown Author" w:date="2022-07-21T11:38:00Z">
        <w:r>
          <w:t>rabbitmqctl list_users (show user)</w:t>
        </w:r>
      </w:ins>
    </w:p>
    <w:p w14:paraId="699E4AED" w14:textId="77777777" w:rsidR="0053243C" w:rsidRDefault="0053243C"/>
    <w:p w14:paraId="699E4AEE" w14:textId="77777777" w:rsidR="0053243C" w:rsidRDefault="0053243C">
      <w:pPr>
        <w:rPr>
          <w:ins w:id="316" w:author="Unknown Author" w:date="2022-09-08T19:35:00Z"/>
          <w:b/>
          <w:bCs/>
          <w:sz w:val="38"/>
        </w:rPr>
      </w:pPr>
    </w:p>
    <w:p w14:paraId="699E4AEF" w14:textId="77777777" w:rsidR="0053243C" w:rsidRDefault="00000000">
      <w:pPr>
        <w:rPr>
          <w:ins w:id="317" w:author="Unknown Author" w:date="2022-09-08T19:35:00Z"/>
          <w:b/>
          <w:bCs/>
          <w:sz w:val="28"/>
          <w:szCs w:val="28"/>
        </w:rPr>
      </w:pPr>
      <w:ins w:id="318" w:author="Unknown Author" w:date="2022-09-08T19:35:00Z">
        <w:r>
          <w:rPr>
            <w:b/>
            <w:bCs/>
            <w:sz w:val="28"/>
            <w:szCs w:val="28"/>
          </w:rPr>
          <w:t xml:space="preserve">sudo apt-get remove --auto-remove rabbitmq-server </w:t>
        </w:r>
      </w:ins>
    </w:p>
    <w:p w14:paraId="699E4AF0" w14:textId="77777777" w:rsidR="0053243C" w:rsidRDefault="00000000">
      <w:pPr>
        <w:rPr>
          <w:ins w:id="319" w:author="Unknown Author" w:date="2022-09-08T19:35:00Z"/>
          <w:b/>
          <w:bCs/>
          <w:sz w:val="28"/>
          <w:szCs w:val="28"/>
        </w:rPr>
      </w:pPr>
      <w:ins w:id="320" w:author="Unknown Author" w:date="2022-09-08T19:35:00Z">
        <w:r>
          <w:rPr>
            <w:b/>
            <w:bCs/>
            <w:sz w:val="28"/>
            <w:szCs w:val="28"/>
          </w:rPr>
          <w:t>sudo apt-get purge --auto-remove rabbitmq-server</w:t>
        </w:r>
      </w:ins>
    </w:p>
    <w:p w14:paraId="699E4AF1" w14:textId="77777777" w:rsidR="0053243C" w:rsidRDefault="0053243C">
      <w:pPr>
        <w:rPr>
          <w:ins w:id="321" w:author="Unknown Author" w:date="2022-09-08T19:35:00Z"/>
          <w:b/>
          <w:bCs/>
          <w:sz w:val="38"/>
        </w:rPr>
      </w:pPr>
    </w:p>
    <w:p w14:paraId="699E4AF2" w14:textId="77777777" w:rsidR="0053243C" w:rsidRDefault="0053243C">
      <w:pPr>
        <w:rPr>
          <w:b/>
          <w:bCs/>
          <w:sz w:val="38"/>
        </w:rPr>
      </w:pPr>
    </w:p>
    <w:p w14:paraId="699E4AF3" w14:textId="77777777" w:rsidR="0053243C" w:rsidRDefault="00000000">
      <w:pPr>
        <w:rPr>
          <w:b/>
          <w:bCs/>
          <w:sz w:val="32"/>
        </w:rPr>
      </w:pPr>
      <w:r>
        <w:rPr>
          <w:b/>
          <w:bCs/>
          <w:sz w:val="38"/>
        </w:rPr>
        <w:t xml:space="preserve">Azure == moblie App == passwd ==== </w:t>
      </w:r>
      <w:r>
        <w:rPr>
          <w:b/>
          <w:bCs/>
          <w:sz w:val="32"/>
        </w:rPr>
        <w:t>srqtmzwtxrlwmnnp</w:t>
      </w:r>
    </w:p>
    <w:p w14:paraId="699E4AF4" w14:textId="77777777" w:rsidR="0053243C" w:rsidRDefault="0053243C"/>
    <w:p w14:paraId="699E4AF5" w14:textId="77777777" w:rsidR="0053243C" w:rsidRDefault="00000000">
      <w:r>
        <w:t>==================================</w:t>
      </w:r>
    </w:p>
    <w:p w14:paraId="699E4AF6" w14:textId="77777777" w:rsidR="0053243C" w:rsidRDefault="0053243C"/>
    <w:p w14:paraId="699E4AF7" w14:textId="77777777" w:rsidR="0053243C" w:rsidRDefault="00000000">
      <w:r>
        <w:t>please provide approval ASAP, Other wise we will close ticket EOD today</w:t>
      </w:r>
    </w:p>
    <w:p w14:paraId="699E4AF8" w14:textId="77777777" w:rsidR="0053243C" w:rsidRDefault="0053243C"/>
    <w:p w14:paraId="699E4AF9" w14:textId="77777777" w:rsidR="0053243C" w:rsidRDefault="0053243C"/>
    <w:p w14:paraId="699E4AFA" w14:textId="77777777" w:rsidR="0053243C" w:rsidRDefault="00000000">
      <w:r>
        <w:t xml:space="preserve"> ================ nfs -server ==============================</w:t>
      </w:r>
    </w:p>
    <w:p w14:paraId="699E4AFB" w14:textId="77777777" w:rsidR="0053243C" w:rsidRDefault="0053243C"/>
    <w:p w14:paraId="699E4AFC" w14:textId="77777777" w:rsidR="0053243C" w:rsidRDefault="00000000">
      <w:r>
        <w:t>sudo apt-get install nfs-kernel-server</w:t>
      </w:r>
    </w:p>
    <w:p w14:paraId="699E4AFD" w14:textId="77777777" w:rsidR="0053243C" w:rsidRDefault="00000000">
      <w:r>
        <w:t>sudo vim /etc/exports</w:t>
      </w:r>
    </w:p>
    <w:p w14:paraId="699E4AFE" w14:textId="77777777" w:rsidR="0053243C" w:rsidRDefault="0053243C"/>
    <w:p w14:paraId="699E4AFF" w14:textId="77777777" w:rsidR="0053243C" w:rsidRDefault="00000000">
      <w:r>
        <w:t>/var/www/html/</w:t>
      </w:r>
      <w:del w:id="322" w:author="Unknown Author" w:date="2022-05-25T11:43:00Z">
        <w:r>
          <w:delText>sis</w:delText>
        </w:r>
      </w:del>
      <w:r>
        <w:t xml:space="preserve"> *(rw,sync,no_root_squash,subtree_check)</w:t>
      </w:r>
    </w:p>
    <w:p w14:paraId="699E4B00" w14:textId="77777777" w:rsidR="0053243C" w:rsidRDefault="0053243C"/>
    <w:p w14:paraId="699E4B01" w14:textId="77777777" w:rsidR="0053243C" w:rsidRDefault="00000000">
      <w:r>
        <w:t>sudo service nfs-kernel-server restart</w:t>
      </w:r>
    </w:p>
    <w:p w14:paraId="699E4B02" w14:textId="77777777" w:rsidR="0053243C" w:rsidRDefault="00000000">
      <w:r>
        <w:t>sudo exportfs</w:t>
      </w:r>
      <w:ins w:id="323" w:author="Unknown Author" w:date="2022-05-25T11:42:00Z">
        <w:r>
          <w:t xml:space="preserve"> -a</w:t>
        </w:r>
      </w:ins>
    </w:p>
    <w:p w14:paraId="699E4B03" w14:textId="77777777" w:rsidR="0053243C" w:rsidRDefault="00000000">
      <w:pPr>
        <w:rPr>
          <w:rFonts w:ascii="Roboto Mono;ui-monospace;SFMono" w:hAnsi="Roboto Mono;ui-monospace;SFMono"/>
          <w:color w:val="1F2937"/>
          <w:sz w:val="24"/>
        </w:rPr>
      </w:pPr>
      <w:r>
        <w:rPr>
          <w:rFonts w:ascii="Roboto Mono;ui-monospace;SFMono" w:hAnsi="Roboto Mono;ui-monospace;SFMono"/>
          <w:color w:val="1F2937"/>
          <w:sz w:val="24"/>
        </w:rPr>
        <w:t>sudo exportfs -v</w:t>
      </w:r>
    </w:p>
    <w:p w14:paraId="699E4B04" w14:textId="77777777" w:rsidR="0053243C" w:rsidRDefault="0053243C">
      <w:pPr>
        <w:rPr>
          <w:rFonts w:ascii="Roboto Mono;ui-monospace;SFMono" w:hAnsi="Roboto Mono;ui-monospace;SFMono"/>
          <w:color w:val="1F2937"/>
          <w:sz w:val="24"/>
        </w:rPr>
      </w:pPr>
    </w:p>
    <w:p w14:paraId="699E4B05" w14:textId="77777777" w:rsidR="0053243C" w:rsidRDefault="00000000">
      <w:pPr>
        <w:rPr>
          <w:rFonts w:ascii="Roboto Mono;ui-monospace;SFMono" w:hAnsi="Roboto Mono;ui-monospace;SFMono"/>
          <w:color w:val="1F2937"/>
          <w:sz w:val="24"/>
        </w:rPr>
      </w:pPr>
      <w:r>
        <w:rPr>
          <w:rFonts w:ascii="Roboto Mono;ui-monospace;SFMono" w:hAnsi="Roboto Mono;ui-monospace;SFMono"/>
          <w:color w:val="1F2937"/>
          <w:sz w:val="24"/>
        </w:rPr>
        <w:t>sudo cat /proc/fs/nfsd/versions</w:t>
      </w:r>
    </w:p>
    <w:p w14:paraId="699E4B06" w14:textId="77777777" w:rsidR="0053243C" w:rsidRDefault="00000000">
      <w:r>
        <w:t>-----------------------------------------------------</w:t>
      </w:r>
    </w:p>
    <w:p w14:paraId="699E4B07" w14:textId="77777777" w:rsidR="0053243C" w:rsidRDefault="00000000">
      <w:r>
        <w:t>nfs-client</w:t>
      </w:r>
    </w:p>
    <w:p w14:paraId="699E4B08" w14:textId="77777777" w:rsidR="0053243C" w:rsidRDefault="0053243C"/>
    <w:p w14:paraId="699E4B09" w14:textId="77777777" w:rsidR="0053243C" w:rsidRDefault="00000000">
      <w:r>
        <w:t>sudo apt-get install nfs-common</w:t>
      </w:r>
    </w:p>
    <w:p w14:paraId="699E4B0A" w14:textId="77777777" w:rsidR="0053243C" w:rsidRDefault="00000000">
      <w:pPr>
        <w:rPr>
          <w:ins w:id="324" w:author="Unknown Author" w:date="2022-05-25T11:43:00Z"/>
        </w:rPr>
      </w:pPr>
      <w:r>
        <w:t xml:space="preserve">   </w:t>
      </w:r>
    </w:p>
    <w:p w14:paraId="699E4B0B" w14:textId="77777777" w:rsidR="0053243C" w:rsidRDefault="00000000">
      <w:pPr>
        <w:rPr>
          <w:ins w:id="325" w:author="Unknown Author" w:date="2022-05-25T11:43:00Z"/>
        </w:rPr>
      </w:pPr>
      <w:ins w:id="326" w:author="Unknown Author" w:date="2022-05-25T11:43:00Z">
        <w:r>
          <w:t xml:space="preserve">cd </w:t>
        </w:r>
        <w:r>
          <w:rPr>
            <w:i/>
            <w:iCs/>
          </w:rPr>
          <w:t xml:space="preserve">var/www/html </w:t>
        </w:r>
      </w:ins>
    </w:p>
    <w:p w14:paraId="699E4B0C" w14:textId="77777777" w:rsidR="0053243C" w:rsidRDefault="00000000">
      <w:pPr>
        <w:rPr>
          <w:i/>
          <w:iCs/>
        </w:rPr>
      </w:pPr>
      <w:ins w:id="327" w:author="Unknown Author" w:date="2022-05-25T11:43:00Z">
        <w:r>
          <w:rPr>
            <w:i/>
            <w:iCs/>
          </w:rPr>
          <w:lastRenderedPageBreak/>
          <w:t>mkdir aei</w:t>
        </w:r>
      </w:ins>
    </w:p>
    <w:p w14:paraId="699E4B0D" w14:textId="77777777" w:rsidR="0053243C" w:rsidRDefault="00000000">
      <w:r>
        <w:t>sudo vim /etc/fstab</w:t>
      </w:r>
    </w:p>
    <w:p w14:paraId="699E4B0E" w14:textId="77777777" w:rsidR="0053243C" w:rsidRDefault="0053243C"/>
    <w:p w14:paraId="699E4B0F" w14:textId="77777777" w:rsidR="0053243C" w:rsidRDefault="00000000">
      <w:r>
        <w:t>10.0.2.5:/var/www/html/</w:t>
      </w:r>
      <w:del w:id="328" w:author="Unknown Author" w:date="2022-05-25T11:42:00Z">
        <w:r>
          <w:delText>aei</w:delText>
        </w:r>
      </w:del>
      <w:r>
        <w:t xml:space="preserve"> /var/www/html/aei nfs defaults 0 0</w:t>
      </w:r>
    </w:p>
    <w:p w14:paraId="699E4B10" w14:textId="77777777" w:rsidR="0053243C" w:rsidRDefault="0053243C"/>
    <w:p w14:paraId="699E4B11" w14:textId="77777777" w:rsidR="0053243C" w:rsidRDefault="00000000">
      <w:pPr>
        <w:rPr>
          <w:sz w:val="20"/>
          <w:szCs w:val="20"/>
        </w:rPr>
      </w:pPr>
      <w:r>
        <w:rPr>
          <w:sz w:val="20"/>
          <w:szCs w:val="20"/>
        </w:rPr>
        <w:t>192.168.122.117:/var/www/html   /var/www/html   nfs  auto,noatime,nolock,bg,nfsvers=3,intr,tcp,actimeo=1800     0 0</w:t>
      </w:r>
    </w:p>
    <w:p w14:paraId="699E4B12" w14:textId="77777777" w:rsidR="0053243C" w:rsidRDefault="0053243C"/>
    <w:p w14:paraId="699E4B13" w14:textId="77777777" w:rsidR="0053243C" w:rsidRDefault="00000000">
      <w:r>
        <w:t>mount 192.168.122.117:/var/www/html</w:t>
      </w:r>
      <w:ins w:id="329" w:author="Unknown Author" w:date="2022-04-27T17:50:00Z">
        <w:r>
          <w:t>/aei</w:t>
        </w:r>
      </w:ins>
      <w:r>
        <w:t xml:space="preserve"> /var/www/html</w:t>
      </w:r>
      <w:ins w:id="330" w:author="Unknown Author" w:date="2022-04-27T17:50:00Z">
        <w:r>
          <w:t>/aei</w:t>
        </w:r>
      </w:ins>
    </w:p>
    <w:p w14:paraId="699E4B14" w14:textId="77777777" w:rsidR="0053243C" w:rsidRDefault="0053243C"/>
    <w:p w14:paraId="699E4B15" w14:textId="77777777" w:rsidR="0053243C" w:rsidRDefault="0053243C"/>
    <w:p w14:paraId="699E4B16" w14:textId="77777777" w:rsidR="0053243C" w:rsidRDefault="0053243C">
      <w:pPr>
        <w:rPr>
          <w:ins w:id="331" w:author="Unknown Author" w:date="2022-04-27T20:27:00Z"/>
        </w:rPr>
      </w:pPr>
    </w:p>
    <w:p w14:paraId="699E4B17" w14:textId="77777777" w:rsidR="0053243C" w:rsidRDefault="00000000">
      <w:pPr>
        <w:rPr>
          <w:ins w:id="332" w:author="Unknown Author" w:date="2022-04-27T20:27:00Z"/>
        </w:rPr>
      </w:pPr>
      <w:ins w:id="333" w:author="Unknown Author" w:date="2022-04-27T20:27:00Z">
        <w:r>
          <w:t>mount 10.0.2.5:/var/www/html/rru /var/www/html/rru</w:t>
        </w:r>
      </w:ins>
    </w:p>
    <w:p w14:paraId="699E4B18" w14:textId="77777777" w:rsidR="0053243C" w:rsidRDefault="0053243C">
      <w:pPr>
        <w:rPr>
          <w:ins w:id="334" w:author="Unknown Author" w:date="2022-04-27T20:27:00Z"/>
        </w:rPr>
      </w:pPr>
    </w:p>
    <w:p w14:paraId="699E4B19" w14:textId="77777777" w:rsidR="0053243C" w:rsidRDefault="00000000">
      <w:pPr>
        <w:rPr>
          <w:ins w:id="335" w:author="Unknown Author" w:date="2022-04-27T20:27:00Z"/>
        </w:rPr>
      </w:pPr>
      <w:ins w:id="336" w:author="Unknown Author" w:date="2022-04-27T20:27:00Z">
        <w:r>
          <w:t>#rru</w:t>
        </w:r>
      </w:ins>
    </w:p>
    <w:p w14:paraId="699E4B1A" w14:textId="77777777" w:rsidR="0053243C" w:rsidRDefault="00000000">
      <w:ins w:id="337" w:author="Unknown Author" w:date="2022-04-27T20:27:00Z">
        <w:r>
          <w:t>10.0.2.5:/var/www/html/rru /var/www/html/rru nfs defaults 0 0</w:t>
        </w:r>
      </w:ins>
    </w:p>
    <w:p w14:paraId="699E4B1B" w14:textId="77777777" w:rsidR="0053243C" w:rsidRDefault="0053243C"/>
    <w:p w14:paraId="699E4B1C" w14:textId="77777777" w:rsidR="0053243C" w:rsidRDefault="00000000">
      <w:r>
        <w:t>sudo mount -avvv</w:t>
      </w:r>
    </w:p>
    <w:p w14:paraId="699E4B1D" w14:textId="77777777" w:rsidR="0053243C" w:rsidRDefault="00000000">
      <w:r>
        <w:t>df -Th</w:t>
      </w:r>
    </w:p>
    <w:p w14:paraId="699E4B1E" w14:textId="77777777" w:rsidR="0053243C" w:rsidRDefault="0053243C"/>
    <w:p w14:paraId="699E4B1F" w14:textId="77777777" w:rsidR="0053243C" w:rsidRDefault="0053243C"/>
    <w:p w14:paraId="699E4B20" w14:textId="77777777" w:rsidR="0053243C" w:rsidRDefault="0053243C"/>
    <w:p w14:paraId="699E4B21" w14:textId="77777777" w:rsidR="0053243C" w:rsidRDefault="0053243C"/>
    <w:p w14:paraId="699E4B22" w14:textId="77777777" w:rsidR="0053243C" w:rsidRDefault="00000000">
      <w:r>
        <w:t>-----------------nfs-troobulshooting ----------</w:t>
      </w:r>
    </w:p>
    <w:p w14:paraId="699E4B23" w14:textId="77777777" w:rsidR="0053243C" w:rsidRDefault="0053243C"/>
    <w:p w14:paraId="699E4B24" w14:textId="77777777" w:rsidR="0053243C" w:rsidRDefault="00000000">
      <w:r>
        <w:t>for server :--</w:t>
      </w:r>
    </w:p>
    <w:p w14:paraId="699E4B25" w14:textId="77777777" w:rsidR="0053243C" w:rsidRDefault="0053243C"/>
    <w:p w14:paraId="699E4B26" w14:textId="77777777" w:rsidR="0053243C" w:rsidRDefault="00000000">
      <w:r>
        <w:t>sudo service nfs-kernel-server restart</w:t>
      </w:r>
    </w:p>
    <w:p w14:paraId="699E4B27" w14:textId="77777777" w:rsidR="0053243C" w:rsidRDefault="0053243C"/>
    <w:p w14:paraId="699E4B28" w14:textId="77777777" w:rsidR="0053243C" w:rsidRDefault="00000000">
      <w:r>
        <w:t>for client :-</w:t>
      </w:r>
    </w:p>
    <w:p w14:paraId="699E4B29" w14:textId="77777777" w:rsidR="0053243C" w:rsidRDefault="00000000">
      <w:r>
        <w:t>sudo mount 11.0.4.18:/var/www/html/rgi_od /var/www/html/rgi_od</w:t>
      </w:r>
    </w:p>
    <w:p w14:paraId="699E4B2A" w14:textId="77777777" w:rsidR="0053243C" w:rsidRDefault="0053243C"/>
    <w:p w14:paraId="699E4B2B" w14:textId="77777777" w:rsidR="0053243C" w:rsidRDefault="0053243C"/>
    <w:p w14:paraId="699E4B2C" w14:textId="77777777" w:rsidR="0053243C" w:rsidRDefault="0053243C"/>
    <w:p w14:paraId="699E4B2D" w14:textId="77777777" w:rsidR="0053243C" w:rsidRDefault="0053243C"/>
    <w:p w14:paraId="699E4B2E" w14:textId="77777777" w:rsidR="0053243C" w:rsidRDefault="00000000">
      <w:pPr>
        <w:jc w:val="center"/>
        <w:rPr>
          <w:b/>
          <w:bCs/>
          <w:sz w:val="62"/>
        </w:rPr>
      </w:pPr>
      <w:r>
        <w:rPr>
          <w:b/>
          <w:bCs/>
          <w:sz w:val="62"/>
        </w:rPr>
        <w:t>===== adfs remove ===</w:t>
      </w:r>
    </w:p>
    <w:p w14:paraId="699E4B2F" w14:textId="77777777" w:rsidR="0053243C" w:rsidRDefault="0053243C">
      <w:pPr>
        <w:jc w:val="center"/>
      </w:pPr>
    </w:p>
    <w:p w14:paraId="699E4B30" w14:textId="77777777" w:rsidR="0053243C" w:rsidRDefault="0053243C">
      <w:pPr>
        <w:jc w:val="center"/>
      </w:pPr>
    </w:p>
    <w:p w14:paraId="699E4B31" w14:textId="77777777" w:rsidR="0053243C" w:rsidRDefault="00000000">
      <w:pPr>
        <w:rPr>
          <w:sz w:val="20"/>
          <w:szCs w:val="20"/>
        </w:rPr>
      </w:pPr>
      <w:r>
        <w:rPr>
          <w:sz w:val="20"/>
          <w:szCs w:val="20"/>
        </w:rPr>
        <w:t>&lt;button class="btn btn-danger signin" id="signInBtn" name="signin" type="button"&gt;Sign in&lt;/button&gt;&lt;button class="btn btn-danger signinwithadfs loginwithADFS" id="signInBtnADFS" name="signin" style="display:</w:t>
      </w:r>
      <w:r>
        <w:t>none</w:t>
      </w:r>
      <w:r>
        <w:rPr>
          <w:sz w:val="20"/>
          <w:szCs w:val="20"/>
        </w:rPr>
        <w:t>;" type="button"&gt;&lt;/button&gt;</w:t>
      </w:r>
    </w:p>
    <w:p w14:paraId="699E4B32" w14:textId="77777777" w:rsidR="0053243C" w:rsidRDefault="0053243C">
      <w:pPr>
        <w:jc w:val="center"/>
      </w:pPr>
    </w:p>
    <w:p w14:paraId="699E4B33" w14:textId="77777777" w:rsidR="0053243C" w:rsidRDefault="00000000">
      <w:pPr>
        <w:jc w:val="center"/>
      </w:pPr>
      <w:r>
        <w:t xml:space="preserve">change to only (Display to none)  after check </w:t>
      </w:r>
    </w:p>
    <w:p w14:paraId="699E4B34" w14:textId="77777777" w:rsidR="0053243C" w:rsidRDefault="0053243C">
      <w:pPr>
        <w:jc w:val="center"/>
      </w:pPr>
    </w:p>
    <w:p w14:paraId="699E4B35" w14:textId="77777777" w:rsidR="0053243C" w:rsidRDefault="0053243C">
      <w:pPr>
        <w:jc w:val="center"/>
      </w:pPr>
    </w:p>
    <w:p w14:paraId="699E4B36" w14:textId="77777777" w:rsidR="0053243C" w:rsidRDefault="00000000">
      <w:pPr>
        <w:jc w:val="center"/>
      </w:pPr>
      <w:r>
        <w:rPr>
          <w:noProof/>
        </w:rPr>
        <w:drawing>
          <wp:anchor distT="0" distB="0" distL="0" distR="0" simplePos="0" relativeHeight="23" behindDoc="0" locked="0" layoutInCell="1" allowOverlap="1" wp14:anchorId="699E5253" wp14:editId="699E52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641090"/>
            <wp:effectExtent l="0" t="0" r="0" b="0"/>
            <wp:wrapSquare wrapText="largest"/>
            <wp:docPr id="19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B37" w14:textId="77777777" w:rsidR="0053243C" w:rsidRDefault="0053243C"/>
    <w:p w14:paraId="699E4B38" w14:textId="77777777" w:rsidR="0053243C" w:rsidRDefault="0053243C"/>
    <w:p w14:paraId="699E4B39" w14:textId="77777777" w:rsidR="0053243C" w:rsidRDefault="0053243C"/>
    <w:p w14:paraId="699E4B3A" w14:textId="77777777" w:rsidR="0053243C" w:rsidRDefault="0053243C"/>
    <w:p w14:paraId="699E4B3B" w14:textId="77777777" w:rsidR="0053243C" w:rsidRDefault="0053243C"/>
    <w:p w14:paraId="699E4B3C" w14:textId="77777777" w:rsidR="0053243C" w:rsidRDefault="0053243C"/>
    <w:p w14:paraId="699E4B3D" w14:textId="77777777" w:rsidR="0053243C" w:rsidRDefault="00000000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== content change open file === </w:t>
      </w:r>
    </w:p>
    <w:p w14:paraId="699E4B3E" w14:textId="77777777" w:rsidR="0053243C" w:rsidRDefault="0053243C"/>
    <w:p w14:paraId="699E4B3F" w14:textId="77777777" w:rsidR="0053243C" w:rsidRDefault="00000000">
      <w:r>
        <w:t>:%s/somesh/module/gi</w:t>
      </w:r>
    </w:p>
    <w:p w14:paraId="699E4B40" w14:textId="77777777" w:rsidR="0053243C" w:rsidRDefault="0053243C"/>
    <w:p w14:paraId="699E4B41" w14:textId="77777777" w:rsidR="0053243C" w:rsidRDefault="00000000">
      <w:r>
        <w:t xml:space="preserve">old-somesh   ,, new-fiel == module </w:t>
      </w:r>
    </w:p>
    <w:p w14:paraId="699E4B42" w14:textId="77777777" w:rsidR="0053243C" w:rsidRDefault="0053243C"/>
    <w:p w14:paraId="699E4B43" w14:textId="77777777" w:rsidR="0053243C" w:rsidRDefault="0053243C"/>
    <w:p w14:paraId="699E4B44" w14:textId="77777777" w:rsidR="0053243C" w:rsidRDefault="0053243C"/>
    <w:p w14:paraId="699E4B45" w14:textId="77777777" w:rsidR="0053243C" w:rsidRDefault="00000000">
      <w:r>
        <w:rPr>
          <w:noProof/>
        </w:rPr>
        <w:drawing>
          <wp:anchor distT="0" distB="0" distL="0" distR="0" simplePos="0" relativeHeight="22" behindDoc="0" locked="0" layoutInCell="1" allowOverlap="1" wp14:anchorId="699E5255" wp14:editId="699E525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08650" cy="3209290"/>
            <wp:effectExtent l="0" t="0" r="0" b="0"/>
            <wp:wrapSquare wrapText="largest"/>
            <wp:docPr id="20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B46" w14:textId="77777777" w:rsidR="0053243C" w:rsidRDefault="0053243C"/>
    <w:p w14:paraId="699E4B47" w14:textId="77777777" w:rsidR="0053243C" w:rsidRDefault="0053243C"/>
    <w:p w14:paraId="699E4B48" w14:textId="77777777" w:rsidR="0053243C" w:rsidRDefault="0053243C"/>
    <w:p w14:paraId="699E4B49" w14:textId="77777777" w:rsidR="0053243C" w:rsidRDefault="0053243C"/>
    <w:p w14:paraId="699E4B4A" w14:textId="77777777" w:rsidR="0053243C" w:rsidRDefault="0053243C"/>
    <w:p w14:paraId="699E4B4B" w14:textId="77777777" w:rsidR="0053243C" w:rsidRDefault="0053243C"/>
    <w:p w14:paraId="699E4B4C" w14:textId="77777777" w:rsidR="0053243C" w:rsidRDefault="0053243C"/>
    <w:p w14:paraId="699E4B4D" w14:textId="77777777" w:rsidR="0053243C" w:rsidRDefault="0053243C"/>
    <w:p w14:paraId="699E4B4E" w14:textId="77777777" w:rsidR="0053243C" w:rsidRDefault="00000000">
      <w:r>
        <w:t>-------------------------------------------------------------------------------------</w:t>
      </w:r>
    </w:p>
    <w:p w14:paraId="699E4B4F" w14:textId="77777777" w:rsidR="0053243C" w:rsidRDefault="00000000">
      <w:pPr>
        <w:pStyle w:val="Heading2"/>
        <w:rPr>
          <w:sz w:val="30"/>
          <w:szCs w:val="30"/>
        </w:rPr>
      </w:pPr>
      <w:bookmarkStart w:id="338" w:name="%3A1nm"/>
      <w:bookmarkEnd w:id="338"/>
      <w:r>
        <w:rPr>
          <w:sz w:val="30"/>
          <w:szCs w:val="30"/>
        </w:rPr>
        <w:t>Mysql Too many connection issue resolution technique</w:t>
      </w:r>
    </w:p>
    <w:p w14:paraId="699E4B50" w14:textId="77777777" w:rsidR="0053243C" w:rsidRDefault="0053243C"/>
    <w:p w14:paraId="699E4B51" w14:textId="77777777" w:rsidR="0053243C" w:rsidRDefault="00000000">
      <w:r>
        <w:t>Resolution technique.</w:t>
      </w:r>
    </w:p>
    <w:p w14:paraId="699E4B52" w14:textId="77777777" w:rsidR="0053243C" w:rsidRDefault="0053243C"/>
    <w:p w14:paraId="699E4B53" w14:textId="77777777" w:rsidR="0053243C" w:rsidRDefault="00000000">
      <w:r>
        <w:t>1) open mysqld.cnf file</w:t>
      </w:r>
    </w:p>
    <w:p w14:paraId="699E4B54" w14:textId="77777777" w:rsidR="0053243C" w:rsidRDefault="00000000">
      <w:r>
        <w:t>    sudo vim /etc/mysql/mysql.conf.d/</w:t>
      </w:r>
    </w:p>
    <w:p w14:paraId="699E4B55" w14:textId="77777777" w:rsidR="0053243C" w:rsidRDefault="0053243C"/>
    <w:p w14:paraId="699E4B56" w14:textId="77777777" w:rsidR="0053243C" w:rsidRDefault="00000000">
      <w:r>
        <w:t>2) Insert the following lines under the area named MYSQLD.</w:t>
      </w:r>
    </w:p>
    <w:p w14:paraId="699E4B57" w14:textId="77777777" w:rsidR="0053243C" w:rsidRDefault="0053243C"/>
    <w:p w14:paraId="699E4B58" w14:textId="77777777" w:rsidR="0053243C" w:rsidRDefault="00000000">
      <w:r>
        <w:t>    max_connections=4100</w:t>
      </w:r>
    </w:p>
    <w:p w14:paraId="699E4B59" w14:textId="77777777" w:rsidR="0053243C" w:rsidRDefault="00000000">
      <w:r>
        <w:t>    max_user_connections=400</w:t>
      </w:r>
      <w:r>
        <w:br/>
        <w:t>    mysqlx_max_connections=400</w:t>
      </w:r>
    </w:p>
    <w:p w14:paraId="699E4B5A" w14:textId="77777777" w:rsidR="0053243C" w:rsidRDefault="0053243C"/>
    <w:p w14:paraId="699E4B5B" w14:textId="77777777" w:rsidR="0053243C" w:rsidRDefault="00000000">
      <w:r>
        <w:t>3) save and exit it.</w:t>
      </w:r>
    </w:p>
    <w:p w14:paraId="699E4B5C" w14:textId="77777777" w:rsidR="0053243C" w:rsidRDefault="00000000">
      <w:r>
        <w:t>4) restart the mysql services.</w:t>
      </w:r>
    </w:p>
    <w:p w14:paraId="699E4B5D" w14:textId="77777777" w:rsidR="0053243C" w:rsidRDefault="00000000">
      <w:r>
        <w:t>    sudo systemctl restart mysql.service</w:t>
      </w:r>
    </w:p>
    <w:p w14:paraId="699E4B5E" w14:textId="77777777" w:rsidR="0053243C" w:rsidRDefault="0053243C"/>
    <w:p w14:paraId="699E4B5F" w14:textId="77777777" w:rsidR="0053243C" w:rsidRDefault="00000000">
      <w:r>
        <w:t>Testing :</w:t>
      </w:r>
    </w:p>
    <w:p w14:paraId="699E4B60" w14:textId="77777777" w:rsidR="0053243C" w:rsidRDefault="00000000">
      <w:r>
        <w:t>1) open mysql </w:t>
      </w:r>
    </w:p>
    <w:p w14:paraId="699E4B61" w14:textId="77777777" w:rsidR="0053243C" w:rsidRDefault="00000000">
      <w:r>
        <w:t>   mysql -u root -p password</w:t>
      </w:r>
    </w:p>
    <w:p w14:paraId="699E4B62" w14:textId="77777777" w:rsidR="0053243C" w:rsidRDefault="0053243C"/>
    <w:p w14:paraId="699E4B63" w14:textId="77777777" w:rsidR="0053243C" w:rsidRDefault="00000000">
      <w:r>
        <w:t>2) run below command in mysql tab.</w:t>
      </w:r>
    </w:p>
    <w:p w14:paraId="699E4B64" w14:textId="77777777" w:rsidR="0053243C" w:rsidRDefault="00000000">
      <w:r>
        <w:t>    SHOW VARIABLES LIKE '%max_connections%';</w:t>
      </w:r>
    </w:p>
    <w:p w14:paraId="699E4B65" w14:textId="77777777" w:rsidR="0053243C" w:rsidRDefault="0053243C"/>
    <w:p w14:paraId="699E4B66" w14:textId="77777777" w:rsidR="0053243C" w:rsidRDefault="00000000">
      <w:r>
        <w:t>check the output like this.</w:t>
      </w:r>
    </w:p>
    <w:p w14:paraId="699E4B67" w14:textId="77777777" w:rsidR="0053243C" w:rsidRDefault="0053243C"/>
    <w:p w14:paraId="699E4B68" w14:textId="77777777" w:rsidR="0053243C" w:rsidRDefault="00000000">
      <w:r>
        <w:t>+------------------------+----</w:t>
      </w:r>
      <w:r>
        <w:br/>
        <w:t>| Variable_name          | Value |</w:t>
      </w:r>
      <w:r>
        <w:br/>
        <w:t>+------------------------+----</w:t>
      </w:r>
      <w:r>
        <w:br/>
        <w:t>| max_connections        | 4100  |</w:t>
      </w:r>
      <w:r>
        <w:br/>
        <w:t>| mysqlx_max_connections | 400   |</w:t>
      </w:r>
      <w:r>
        <w:br/>
        <w:t>+------------------------+----</w:t>
      </w:r>
    </w:p>
    <w:p w14:paraId="699E4B69" w14:textId="77777777" w:rsidR="0053243C" w:rsidRDefault="0053243C">
      <w:pPr>
        <w:rPr>
          <w:ins w:id="339" w:author="Unknown Author" w:date="2022-07-30T16:20:00Z"/>
        </w:rPr>
      </w:pPr>
    </w:p>
    <w:p w14:paraId="699E4B6A" w14:textId="77777777" w:rsidR="0053243C" w:rsidRDefault="00000000">
      <w:pPr>
        <w:pStyle w:val="PreformattedText"/>
        <w:rPr>
          <w:ins w:id="340" w:author="Unknown Author" w:date="2022-07-30T16:20:00Z"/>
          <w:sz w:val="30"/>
          <w:szCs w:val="30"/>
        </w:rPr>
      </w:pPr>
      <w:ins w:id="341" w:author="Unknown Author" w:date="2022-07-30T16:20:00Z">
        <w:r>
          <w:rPr>
            <w:rStyle w:val="SourceText"/>
            <w:sz w:val="30"/>
            <w:szCs w:val="30"/>
          </w:rPr>
          <w:t>SET GLOBAL max_connections = 10000;</w:t>
        </w:r>
      </w:ins>
    </w:p>
    <w:p w14:paraId="699E4B6B" w14:textId="77777777" w:rsidR="0053243C" w:rsidRDefault="0053243C"/>
    <w:p w14:paraId="699E4B6C" w14:textId="77777777" w:rsidR="0053243C" w:rsidRDefault="0053243C"/>
    <w:p w14:paraId="699E4B6D" w14:textId="77777777" w:rsidR="0053243C" w:rsidRDefault="0053243C"/>
    <w:p w14:paraId="699E4B6E" w14:textId="77777777" w:rsidR="0053243C" w:rsidRDefault="0053243C"/>
    <w:p w14:paraId="699E4B6F" w14:textId="77777777" w:rsidR="0053243C" w:rsidRDefault="0053243C"/>
    <w:p w14:paraId="699E4B70" w14:textId="77777777" w:rsidR="0053243C" w:rsidRDefault="0053243C"/>
    <w:p w14:paraId="699E4B71" w14:textId="77777777" w:rsidR="0053243C" w:rsidRDefault="00000000">
      <w:pPr>
        <w:jc w:val="center"/>
        <w:rPr>
          <w:b/>
          <w:bCs/>
        </w:rPr>
      </w:pPr>
      <w:r>
        <w:rPr>
          <w:b/>
          <w:bCs/>
        </w:rPr>
        <w:t>==== for translation make ======</w:t>
      </w:r>
    </w:p>
    <w:p w14:paraId="699E4B72" w14:textId="77777777" w:rsidR="0053243C" w:rsidRDefault="0053243C"/>
    <w:p w14:paraId="699E4B73" w14:textId="77777777" w:rsidR="0053243C" w:rsidRDefault="00000000">
      <w:pPr>
        <w:rPr>
          <w:sz w:val="26"/>
          <w:szCs w:val="26"/>
        </w:rPr>
      </w:pPr>
      <w:bookmarkStart w:id="342" w:name="%3A5fn.co"/>
      <w:bookmarkEnd w:id="342"/>
      <w:r>
        <w:rPr>
          <w:sz w:val="26"/>
          <w:szCs w:val="26"/>
        </w:rPr>
        <w:t>DELIMITER $$</w:t>
      </w:r>
      <w:r>
        <w:rPr>
          <w:sz w:val="26"/>
          <w:szCs w:val="26"/>
        </w:rPr>
        <w:br/>
        <w:t>DROP PROCEDURE IF EXISTS V20200220115052__Insert_multi_language_seed_values $$</w:t>
      </w:r>
      <w:r>
        <w:rPr>
          <w:sz w:val="26"/>
          <w:szCs w:val="26"/>
        </w:rPr>
        <w:br/>
        <w:t>CREATE PROCEDURE V20200220115052__Insert_multi_language_seed_values()</w:t>
      </w:r>
      <w:r>
        <w:rPr>
          <w:sz w:val="26"/>
          <w:szCs w:val="26"/>
        </w:rPr>
        <w:br/>
        <w:t>BEGIN</w:t>
      </w:r>
      <w:r>
        <w:rPr>
          <w:sz w:val="26"/>
          <w:szCs w:val="26"/>
        </w:rPr>
        <w:br/>
      </w:r>
      <w:r>
        <w:rPr>
          <w:sz w:val="26"/>
          <w:szCs w:val="26"/>
        </w:rPr>
        <w:br/>
        <w:t>IF NOT EXISTS ((select * from multi_language where code='vietnamese')) THEN</w:t>
      </w:r>
      <w:r>
        <w:rPr>
          <w:sz w:val="26"/>
          <w:szCs w:val="26"/>
        </w:rPr>
        <w:br/>
        <w:t>insert into multi_language(code,itemValue,lastUpdate,lastUpdatedBy) values('vietnamese', 'VIETNAMESE',NOW(),1);</w:t>
      </w:r>
      <w:r>
        <w:rPr>
          <w:sz w:val="26"/>
          <w:szCs w:val="26"/>
        </w:rPr>
        <w:br/>
        <w:t>END IF;</w:t>
      </w:r>
      <w:r>
        <w:rPr>
          <w:sz w:val="26"/>
          <w:szCs w:val="26"/>
        </w:rPr>
        <w:br/>
      </w:r>
      <w:r>
        <w:rPr>
          <w:sz w:val="26"/>
          <w:szCs w:val="26"/>
        </w:rPr>
        <w:br/>
        <w:t>IF NOT EXISTS ((select * from multi_language where code='russian')) THEN</w:t>
      </w:r>
      <w:r>
        <w:rPr>
          <w:sz w:val="26"/>
          <w:szCs w:val="26"/>
        </w:rPr>
        <w:br/>
        <w:t>insert into multi_language(code,itemValue,lastUpdate,lastUpdatedBy) values('russian', 'RUSSIAN',NOW(),1);</w:t>
      </w:r>
      <w:r>
        <w:rPr>
          <w:sz w:val="26"/>
          <w:szCs w:val="26"/>
        </w:rPr>
        <w:br/>
        <w:t>END IF;</w:t>
      </w:r>
      <w:r>
        <w:rPr>
          <w:sz w:val="26"/>
          <w:szCs w:val="26"/>
        </w:rPr>
        <w:br/>
      </w:r>
      <w:r>
        <w:rPr>
          <w:sz w:val="26"/>
          <w:szCs w:val="26"/>
        </w:rPr>
        <w:br/>
        <w:t>IF NOT EXISTS ((select * from multi_language where code='french')) THEN</w:t>
      </w:r>
      <w:r>
        <w:rPr>
          <w:sz w:val="26"/>
          <w:szCs w:val="26"/>
        </w:rPr>
        <w:br/>
        <w:t>insert into multi_language(code,itemValue,lastUpdate,lastUpdatedBy) values('french', 'FRENCH',NOW(),1);</w:t>
      </w:r>
      <w:r>
        <w:rPr>
          <w:sz w:val="26"/>
          <w:szCs w:val="26"/>
        </w:rPr>
        <w:br/>
        <w:t>END IF;</w:t>
      </w:r>
      <w:r>
        <w:rPr>
          <w:sz w:val="26"/>
          <w:szCs w:val="26"/>
        </w:rPr>
        <w:br/>
      </w:r>
      <w:r>
        <w:rPr>
          <w:sz w:val="26"/>
          <w:szCs w:val="26"/>
        </w:rPr>
        <w:br/>
        <w:t>IF NOT EXISTS ((select * from multi_language where code='afrikaan')) THEN</w:t>
      </w:r>
      <w:r>
        <w:rPr>
          <w:sz w:val="26"/>
          <w:szCs w:val="26"/>
        </w:rPr>
        <w:br/>
        <w:t>insert into multi_language(code,itemValue,lastUpdate,lastUpdatedBy) values('afrikaan', 'AFRIKAANs',NOW(),1);</w:t>
      </w:r>
      <w:r>
        <w:rPr>
          <w:sz w:val="26"/>
          <w:szCs w:val="26"/>
        </w:rPr>
        <w:br/>
        <w:t>END IF;</w:t>
      </w:r>
      <w:r>
        <w:rPr>
          <w:sz w:val="26"/>
          <w:szCs w:val="26"/>
        </w:rPr>
        <w:br/>
      </w:r>
      <w:r>
        <w:rPr>
          <w:sz w:val="26"/>
          <w:szCs w:val="26"/>
        </w:rPr>
        <w:br/>
        <w:t>END $$</w:t>
      </w:r>
      <w:r>
        <w:rPr>
          <w:sz w:val="26"/>
          <w:szCs w:val="26"/>
        </w:rPr>
        <w:br/>
        <w:t>CALL V20200220115052__Insert_multi_language_seed_values() $$</w:t>
      </w:r>
      <w:r>
        <w:rPr>
          <w:sz w:val="26"/>
          <w:szCs w:val="26"/>
        </w:rPr>
        <w:br/>
        <w:t>DROP PROCEDURE IF EXISTS V20200220115052__Insert_multi_language_seed_values $$</w:t>
      </w:r>
      <w:r>
        <w:rPr>
          <w:sz w:val="26"/>
          <w:szCs w:val="26"/>
        </w:rPr>
        <w:br/>
        <w:t>DELIMITER ;</w:t>
      </w:r>
    </w:p>
    <w:p w14:paraId="699E4B74" w14:textId="77777777" w:rsidR="0053243C" w:rsidRDefault="0053243C"/>
    <w:p w14:paraId="699E4B75" w14:textId="77777777" w:rsidR="0053243C" w:rsidRDefault="0053243C">
      <w:pPr>
        <w:jc w:val="center"/>
        <w:rPr>
          <w:b/>
          <w:bCs/>
          <w:sz w:val="56"/>
        </w:rPr>
      </w:pPr>
    </w:p>
    <w:p w14:paraId="699E4B76" w14:textId="77777777" w:rsidR="0053243C" w:rsidRDefault="00000000">
      <w:pPr>
        <w:jc w:val="center"/>
        <w:rPr>
          <w:b/>
          <w:bCs/>
          <w:sz w:val="56"/>
        </w:rPr>
      </w:pPr>
      <w:r>
        <w:rPr>
          <w:b/>
          <w:bCs/>
          <w:sz w:val="56"/>
        </w:rPr>
        <w:t>======port check ======</w:t>
      </w:r>
    </w:p>
    <w:p w14:paraId="699E4B77" w14:textId="77777777" w:rsidR="0053243C" w:rsidRDefault="0053243C">
      <w:pPr>
        <w:jc w:val="center"/>
        <w:rPr>
          <w:b/>
          <w:bCs/>
          <w:sz w:val="56"/>
        </w:rPr>
      </w:pPr>
    </w:p>
    <w:p w14:paraId="699E4B78" w14:textId="77777777" w:rsidR="0053243C" w:rsidRDefault="00000000">
      <w:pPr>
        <w:jc w:val="center"/>
        <w:rPr>
          <w:b/>
          <w:bCs/>
          <w:sz w:val="56"/>
        </w:rPr>
      </w:pPr>
      <w:r>
        <w:rPr>
          <w:b/>
          <w:bCs/>
          <w:sz w:val="56"/>
        </w:rPr>
        <w:t>https://ping.eu/port-chk/</w:t>
      </w:r>
    </w:p>
    <w:p w14:paraId="699E4B79" w14:textId="77777777" w:rsidR="0053243C" w:rsidRDefault="0053243C">
      <w:pPr>
        <w:jc w:val="center"/>
        <w:rPr>
          <w:b/>
          <w:bCs/>
          <w:sz w:val="56"/>
        </w:rPr>
      </w:pPr>
    </w:p>
    <w:p w14:paraId="699E4B7A" w14:textId="77777777" w:rsidR="0053243C" w:rsidRDefault="00000000">
      <w:pPr>
        <w:jc w:val="center"/>
        <w:rPr>
          <w:b/>
          <w:bCs/>
          <w:sz w:val="56"/>
        </w:rPr>
      </w:pPr>
      <w:r>
        <w:rPr>
          <w:b/>
          <w:bCs/>
          <w:sz w:val="56"/>
        </w:rPr>
        <w:t>======= Ftp =====</w:t>
      </w:r>
    </w:p>
    <w:p w14:paraId="699E4B7B" w14:textId="77777777" w:rsidR="0053243C" w:rsidRDefault="00000000">
      <w:pPr>
        <w:jc w:val="center"/>
        <w:rPr>
          <w:b/>
          <w:bCs/>
          <w:sz w:val="56"/>
        </w:rPr>
      </w:pPr>
      <w:r>
        <w:rPr>
          <w:b/>
          <w:bCs/>
          <w:sz w:val="56"/>
        </w:rPr>
        <w:t>port --20--21--4242--4243</w:t>
      </w:r>
    </w:p>
    <w:p w14:paraId="699E4B7C" w14:textId="77777777" w:rsidR="0053243C" w:rsidRDefault="0053243C">
      <w:pPr>
        <w:jc w:val="center"/>
        <w:rPr>
          <w:b/>
          <w:bCs/>
          <w:sz w:val="56"/>
        </w:rPr>
      </w:pPr>
    </w:p>
    <w:p w14:paraId="699E4B7D" w14:textId="77777777" w:rsidR="0053243C" w:rsidRDefault="00000000">
      <w:bookmarkStart w:id="343" w:name="%3A6f9.co"/>
      <w:bookmarkEnd w:id="343"/>
      <w:r>
        <w:t>sudo apt update</w:t>
      </w:r>
      <w:r>
        <w:br/>
        <w:t>sudo apt install vsftpd</w:t>
      </w:r>
      <w:r>
        <w:br/>
        <w:t>sudo cp /etc/vsftpd.conf /etc/vsftpd.conf.orig</w:t>
      </w:r>
      <w:r>
        <w:br/>
        <w:t>sudo ufw status</w:t>
      </w:r>
      <w:r>
        <w:br/>
        <w:t>sudo ufw allow 20/tcp</w:t>
      </w:r>
      <w:r>
        <w:br/>
        <w:t>sudo ufw allow 21/tcp</w:t>
      </w:r>
      <w:r>
        <w:br/>
        <w:t>sudo ufw allow 990/tcp</w:t>
      </w:r>
      <w:r>
        <w:br/>
        <w:t>sudo ufw allow 40000:50000/tcp</w:t>
      </w:r>
      <w:r>
        <w:br/>
        <w:t>sudo ufw status</w:t>
      </w:r>
      <w:r>
        <w:br/>
        <w:t xml:space="preserve">sudo adduser seroftp </w:t>
      </w:r>
      <w:r>
        <w:br/>
      </w:r>
      <w:r>
        <w:br/>
        <w:t>passwd : sero@2020</w:t>
      </w:r>
      <w:r>
        <w:br/>
      </w:r>
      <w:r>
        <w:br/>
        <w:t>sudo mkdir /home/seroftp/ftp</w:t>
      </w:r>
      <w:r>
        <w:br/>
        <w:t>sudo chown nobody:nogroup /home/seroftp/ftp</w:t>
      </w:r>
      <w:r>
        <w:br/>
        <w:t>sudo chmod a-w /home/seroftp/ftp</w:t>
      </w:r>
      <w:r>
        <w:br/>
        <w:t>sudo ls -la /home/seroftp/ftp</w:t>
      </w:r>
      <w:r>
        <w:br/>
        <w:t>sudo mkdir /home/seroftp/ftp/files</w:t>
      </w:r>
      <w:r>
        <w:br/>
        <w:t>sudo chown seroftp:seroftp /home/seroftp/ftp/files</w:t>
      </w:r>
      <w:r>
        <w:br/>
        <w:t>sudo ls -la /home/seroftp/ftp</w:t>
      </w:r>
      <w:r>
        <w:br/>
        <w:t>echo "vsftpd test file" | sudo tee /home/seroftp/ftp/files/test.txt</w:t>
      </w:r>
      <w:r>
        <w:br/>
        <w:t>sudo vim /etc/vsftpd.conf</w:t>
      </w:r>
      <w:r>
        <w:br/>
        <w:t>echo "seroftp" | sudo tee -a /etc/vsftpd.userlist</w:t>
      </w:r>
      <w:r>
        <w:br/>
        <w:t>cat /etc/vsftpd.userlist</w:t>
      </w:r>
      <w:r>
        <w:br/>
        <w:t>sudo systemctl restart vsftpd</w:t>
      </w:r>
    </w:p>
    <w:p w14:paraId="699E4B7E" w14:textId="77777777" w:rsidR="0053243C" w:rsidRDefault="0053243C"/>
    <w:p w14:paraId="699E4B7F" w14:textId="77777777" w:rsidR="0053243C" w:rsidRDefault="00000000">
      <w:r>
        <w:t>#ftp localhost (check in OS level)</w:t>
      </w:r>
    </w:p>
    <w:p w14:paraId="699E4B80" w14:textId="77777777" w:rsidR="0053243C" w:rsidRDefault="0053243C">
      <w:pPr>
        <w:pStyle w:val="BodyText"/>
        <w:rPr>
          <w:b/>
          <w:bCs/>
          <w:sz w:val="36"/>
          <w:szCs w:val="36"/>
        </w:rPr>
      </w:pPr>
    </w:p>
    <w:p w14:paraId="699E4B81" w14:textId="77777777" w:rsidR="0053243C" w:rsidRDefault="00000000">
      <w:pPr>
        <w:pStyle w:val="BodyTex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open === ftp://52.140.99.38/</w:t>
      </w:r>
    </w:p>
    <w:p w14:paraId="699E4B82" w14:textId="77777777" w:rsidR="0053243C" w:rsidRDefault="0053243C">
      <w:pPr>
        <w:pStyle w:val="BodyText"/>
        <w:rPr>
          <w:b/>
          <w:bCs/>
          <w:sz w:val="36"/>
          <w:szCs w:val="36"/>
        </w:rPr>
      </w:pPr>
    </w:p>
    <w:p w14:paraId="699E4B83" w14:textId="77777777" w:rsidR="0053243C" w:rsidRDefault="00000000">
      <w:pPr>
        <w:pStyle w:val="BodyTex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error === fzSftp started, protocol_version=9</w:t>
      </w:r>
    </w:p>
    <w:p w14:paraId="699E4B84" w14:textId="77777777" w:rsidR="0053243C" w:rsidRDefault="00000000">
      <w:pPr>
        <w:pStyle w:val="BodyText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0" distR="0" simplePos="0" relativeHeight="40" behindDoc="0" locked="0" layoutInCell="1" allowOverlap="1" wp14:anchorId="699E5257" wp14:editId="699E52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641090"/>
            <wp:effectExtent l="0" t="0" r="0" b="0"/>
            <wp:wrapSquare wrapText="largest"/>
            <wp:docPr id="21" name="Imag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3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B85" w14:textId="77777777" w:rsidR="0053243C" w:rsidRDefault="0053243C">
      <w:pPr>
        <w:pStyle w:val="BodyText"/>
        <w:rPr>
          <w:b/>
          <w:bCs/>
          <w:sz w:val="36"/>
          <w:szCs w:val="36"/>
        </w:rPr>
      </w:pPr>
    </w:p>
    <w:p w14:paraId="699E4B86" w14:textId="77777777" w:rsidR="0053243C" w:rsidRDefault="00000000">
      <w:pPr>
        <w:pStyle w:val="BodyTex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===other user create = for ftp only read access ===</w:t>
      </w:r>
    </w:p>
    <w:p w14:paraId="699E4B87" w14:textId="77777777" w:rsidR="0053243C" w:rsidRDefault="00000000">
      <w:pPr>
        <w:pStyle w:val="BodyText"/>
      </w:pPr>
      <w:r>
        <w:t>#adduser snjbftp</w:t>
      </w:r>
    </w:p>
    <w:p w14:paraId="699E4B88" w14:textId="77777777" w:rsidR="0053243C" w:rsidRDefault="00000000">
      <w:pPr>
        <w:pStyle w:val="BodyText"/>
      </w:pPr>
      <w:r>
        <w:t>#echo "snjbftp" | sudo tee -a /etc/vsftpd.userlist</w:t>
      </w:r>
    </w:p>
    <w:p w14:paraId="699E4B89" w14:textId="77777777" w:rsidR="0053243C" w:rsidRDefault="00000000">
      <w:r>
        <w:t>#systemctl restart vsftpd</w:t>
      </w:r>
    </w:p>
    <w:p w14:paraId="699E4B8A" w14:textId="77777777" w:rsidR="0053243C" w:rsidRDefault="0053243C">
      <w:pPr>
        <w:pStyle w:val="BodyText"/>
      </w:pPr>
    </w:p>
    <w:p w14:paraId="699E4B8B" w14:textId="77777777" w:rsidR="0053243C" w:rsidRDefault="0053243C">
      <w:pPr>
        <w:pStyle w:val="BodyText"/>
        <w:rPr>
          <w:b/>
          <w:bCs/>
          <w:sz w:val="36"/>
          <w:szCs w:val="36"/>
        </w:rPr>
      </w:pPr>
    </w:p>
    <w:p w14:paraId="699E4B8C" w14:textId="77777777" w:rsidR="0053243C" w:rsidRDefault="0053243C">
      <w:pPr>
        <w:pStyle w:val="BodyText"/>
        <w:rPr>
          <w:b/>
          <w:bCs/>
          <w:sz w:val="36"/>
          <w:szCs w:val="36"/>
        </w:rPr>
      </w:pPr>
    </w:p>
    <w:p w14:paraId="699E4B8D" w14:textId="77777777" w:rsidR="0053243C" w:rsidRDefault="0053243C">
      <w:pPr>
        <w:pStyle w:val="BodyText"/>
        <w:rPr>
          <w:b/>
          <w:bCs/>
          <w:sz w:val="36"/>
          <w:szCs w:val="36"/>
        </w:rPr>
      </w:pPr>
    </w:p>
    <w:p w14:paraId="699E4B8E" w14:textId="77777777" w:rsidR="0053243C" w:rsidRDefault="00000000">
      <w:pPr>
        <w:pStyle w:val="BodyTex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===== ssh === block ==== seroftp==== user =======</w:t>
      </w:r>
    </w:p>
    <w:p w14:paraId="699E4B8F" w14:textId="77777777" w:rsidR="0053243C" w:rsidRDefault="0053243C">
      <w:pPr>
        <w:pStyle w:val="BodyText"/>
        <w:rPr>
          <w:b/>
          <w:bCs/>
          <w:sz w:val="36"/>
          <w:szCs w:val="36"/>
        </w:rPr>
      </w:pPr>
    </w:p>
    <w:p w14:paraId="699E4B90" w14:textId="77777777" w:rsidR="0053243C" w:rsidRDefault="00000000">
      <w:pPr>
        <w:pStyle w:val="BodyText"/>
        <w:rPr>
          <w:sz w:val="32"/>
          <w:szCs w:val="32"/>
        </w:rPr>
      </w:pPr>
      <w:r>
        <w:rPr>
          <w:sz w:val="32"/>
          <w:szCs w:val="32"/>
        </w:rPr>
        <w:t>add this live :::::  DenyUsers seroftp</w:t>
      </w:r>
    </w:p>
    <w:p w14:paraId="699E4B91" w14:textId="77777777" w:rsidR="0053243C" w:rsidRDefault="00000000">
      <w:pPr>
        <w:pStyle w:val="BodyText"/>
        <w:rPr>
          <w:sz w:val="32"/>
          <w:szCs w:val="32"/>
        </w:rPr>
      </w:pPr>
      <w:r>
        <w:rPr>
          <w:sz w:val="32"/>
          <w:szCs w:val="32"/>
        </w:rPr>
        <w:t>/etc/ssh# vim sshd_config</w:t>
      </w:r>
    </w:p>
    <w:p w14:paraId="699E4B92" w14:textId="77777777" w:rsidR="0053243C" w:rsidRDefault="0053243C">
      <w:pPr>
        <w:pStyle w:val="BodyText"/>
        <w:rPr>
          <w:sz w:val="32"/>
          <w:szCs w:val="32"/>
        </w:rPr>
      </w:pPr>
    </w:p>
    <w:p w14:paraId="699E4B93" w14:textId="77777777" w:rsidR="0053243C" w:rsidRDefault="00000000">
      <w:pPr>
        <w:pStyle w:val="BodyText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0" distR="0" simplePos="0" relativeHeight="41" behindDoc="0" locked="0" layoutInCell="1" allowOverlap="1" wp14:anchorId="699E5259" wp14:editId="699E525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641090"/>
            <wp:effectExtent l="0" t="0" r="0" b="0"/>
            <wp:wrapSquare wrapText="largest"/>
            <wp:docPr id="22" name="Imag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B94" w14:textId="77777777" w:rsidR="0053243C" w:rsidRDefault="00000000">
      <w:pPr>
        <w:pStyle w:val="BodyText"/>
        <w:rPr>
          <w:sz w:val="32"/>
          <w:szCs w:val="32"/>
        </w:rPr>
      </w:pPr>
      <w:r>
        <w:rPr>
          <w:sz w:val="32"/>
          <w:szCs w:val="32"/>
        </w:rPr>
        <w:t>service ssh restart</w:t>
      </w:r>
    </w:p>
    <w:p w14:paraId="699E4B95" w14:textId="77777777" w:rsidR="0053243C" w:rsidRDefault="00000000">
      <w:pPr>
        <w:pStyle w:val="BodyText"/>
        <w:rPr>
          <w:sz w:val="32"/>
          <w:szCs w:val="32"/>
        </w:rPr>
      </w:pPr>
      <w:r>
        <w:rPr>
          <w:sz w:val="32"/>
          <w:szCs w:val="32"/>
        </w:rPr>
        <w:t>service sshd restart</w:t>
      </w:r>
    </w:p>
    <w:p w14:paraId="699E4B96" w14:textId="77777777" w:rsidR="0053243C" w:rsidRDefault="0053243C">
      <w:pPr>
        <w:pStyle w:val="BodyText"/>
        <w:rPr>
          <w:sz w:val="32"/>
          <w:szCs w:val="32"/>
        </w:rPr>
      </w:pPr>
    </w:p>
    <w:p w14:paraId="699E4B97" w14:textId="77777777" w:rsidR="0053243C" w:rsidRDefault="00000000">
      <w:pPr>
        <w:pStyle w:val="Heading1"/>
        <w:rPr>
          <w:sz w:val="36"/>
          <w:szCs w:val="36"/>
        </w:rPr>
      </w:pPr>
      <w:r>
        <w:rPr>
          <w:sz w:val="36"/>
          <w:szCs w:val="36"/>
        </w:rPr>
        <w:t>------------stricke bit ---- particular foldder access ==</w:t>
      </w:r>
    </w:p>
    <w:p w14:paraId="699E4B98" w14:textId="77777777" w:rsidR="0053243C" w:rsidRDefault="0053243C">
      <w:pPr>
        <w:pStyle w:val="BodyText"/>
        <w:rPr>
          <w:b/>
          <w:bCs/>
          <w:sz w:val="36"/>
          <w:szCs w:val="36"/>
        </w:rPr>
      </w:pPr>
    </w:p>
    <w:p w14:paraId="699E4B99" w14:textId="77777777" w:rsidR="0053243C" w:rsidRDefault="00000000">
      <w:pPr>
        <w:pStyle w:val="BodyText"/>
        <w:rPr>
          <w:sz w:val="36"/>
          <w:szCs w:val="36"/>
        </w:rPr>
      </w:pPr>
      <w:r>
        <w:rPr>
          <w:sz w:val="36"/>
          <w:szCs w:val="36"/>
        </w:rPr>
        <w:t>#sudo chown username /folder</w:t>
      </w:r>
    </w:p>
    <w:p w14:paraId="699E4B9A" w14:textId="77777777" w:rsidR="0053243C" w:rsidRDefault="00000000">
      <w:pPr>
        <w:pStyle w:val="BodyText"/>
        <w:rPr>
          <w:sz w:val="36"/>
          <w:szCs w:val="36"/>
        </w:rPr>
      </w:pPr>
      <w:r>
        <w:rPr>
          <w:sz w:val="36"/>
          <w:szCs w:val="36"/>
        </w:rPr>
        <w:t>#sudo chown vinay /folder</w:t>
      </w:r>
    </w:p>
    <w:p w14:paraId="699E4B9B" w14:textId="77777777" w:rsidR="0053243C" w:rsidRDefault="00000000">
      <w:pPr>
        <w:pStyle w:val="BodyText"/>
        <w:rPr>
          <w:sz w:val="36"/>
          <w:szCs w:val="36"/>
        </w:rPr>
      </w:pPr>
      <w:r>
        <w:rPr>
          <w:sz w:val="36"/>
          <w:szCs w:val="36"/>
        </w:rPr>
        <w:t># chmod 1777 /folder</w:t>
      </w:r>
    </w:p>
    <w:p w14:paraId="699E4B9C" w14:textId="77777777" w:rsidR="0053243C" w:rsidRDefault="00000000">
      <w:pPr>
        <w:pStyle w:val="BodyText"/>
        <w:rPr>
          <w:sz w:val="36"/>
          <w:szCs w:val="36"/>
        </w:rPr>
      </w:pPr>
      <w:r>
        <w:rPr>
          <w:sz w:val="36"/>
          <w:szCs w:val="36"/>
        </w:rPr>
        <w:t>#chmod +t /folder</w:t>
      </w:r>
    </w:p>
    <w:p w14:paraId="699E4B9D" w14:textId="77777777" w:rsidR="0053243C" w:rsidRDefault="00000000">
      <w:pPr>
        <w:pStyle w:val="Heading1"/>
        <w:rPr>
          <w:b w:val="0"/>
          <w:bCs w:val="0"/>
          <w:sz w:val="36"/>
          <w:szCs w:val="36"/>
        </w:rPr>
      </w:pPr>
      <w:r>
        <w:rPr>
          <w:b w:val="0"/>
          <w:bCs w:val="0"/>
          <w:sz w:val="36"/>
          <w:szCs w:val="36"/>
        </w:rPr>
        <w:t>vinay ko /folder access ki permission h</w:t>
      </w:r>
    </w:p>
    <w:p w14:paraId="699E4B9E" w14:textId="77777777" w:rsidR="0053243C" w:rsidRDefault="0053243C">
      <w:pPr>
        <w:pStyle w:val="BodyText"/>
        <w:rPr>
          <w:sz w:val="36"/>
          <w:szCs w:val="36"/>
        </w:rPr>
      </w:pPr>
    </w:p>
    <w:p w14:paraId="699E4B9F" w14:textId="77777777" w:rsidR="0053243C" w:rsidRDefault="00000000">
      <w:pPr>
        <w:pStyle w:val="BodyText"/>
        <w:rPr>
          <w:sz w:val="36"/>
          <w:szCs w:val="36"/>
        </w:rPr>
      </w:pPr>
      <w:r>
        <w:rPr>
          <w:sz w:val="36"/>
          <w:szCs w:val="36"/>
        </w:rPr>
        <w:t>Check it ----</w:t>
      </w:r>
    </w:p>
    <w:p w14:paraId="699E4BA0" w14:textId="77777777" w:rsidR="0053243C" w:rsidRDefault="0053243C">
      <w:pPr>
        <w:pStyle w:val="BodyText"/>
        <w:rPr>
          <w:sz w:val="36"/>
          <w:szCs w:val="36"/>
        </w:rPr>
      </w:pPr>
    </w:p>
    <w:p w14:paraId="699E4BA1" w14:textId="77777777" w:rsidR="0053243C" w:rsidRDefault="00000000">
      <w:pPr>
        <w:pStyle w:val="BodyText"/>
        <w:rPr>
          <w:sz w:val="36"/>
          <w:szCs w:val="36"/>
        </w:rPr>
      </w:pPr>
      <w:r>
        <w:rPr>
          <w:sz w:val="36"/>
          <w:szCs w:val="36"/>
        </w:rPr>
        <w:lastRenderedPageBreak/>
        <w:t>ls -ld /folder</w:t>
      </w:r>
    </w:p>
    <w:p w14:paraId="699E4BA2" w14:textId="77777777" w:rsidR="0053243C" w:rsidRDefault="0053243C">
      <w:pPr>
        <w:pStyle w:val="BodyText"/>
        <w:rPr>
          <w:sz w:val="36"/>
          <w:szCs w:val="36"/>
        </w:rPr>
      </w:pPr>
    </w:p>
    <w:p w14:paraId="699E4BA3" w14:textId="77777777" w:rsidR="0053243C" w:rsidRDefault="00000000">
      <w:pPr>
        <w:pStyle w:val="BodyText"/>
        <w:rPr>
          <w:sz w:val="36"/>
          <w:szCs w:val="36"/>
        </w:rPr>
      </w:pPr>
      <w:r>
        <w:rPr>
          <w:sz w:val="36"/>
          <w:szCs w:val="36"/>
        </w:rPr>
        <w:t>-------------------------</w:t>
      </w:r>
    </w:p>
    <w:p w14:paraId="699E4BA4" w14:textId="77777777" w:rsidR="0053243C" w:rsidRDefault="0053243C">
      <w:pPr>
        <w:pStyle w:val="Heading1"/>
        <w:rPr>
          <w:sz w:val="36"/>
          <w:szCs w:val="36"/>
        </w:rPr>
      </w:pPr>
    </w:p>
    <w:p w14:paraId="699E4BA5" w14:textId="77777777" w:rsidR="0053243C" w:rsidRDefault="00000000">
      <w:pPr>
        <w:pStyle w:val="Heading1"/>
        <w:rPr>
          <w:sz w:val="36"/>
          <w:szCs w:val="36"/>
        </w:rPr>
      </w:pPr>
      <w:bookmarkStart w:id="344" w:name="code_answer_title1"/>
      <w:bookmarkEnd w:id="344"/>
      <w:r>
        <w:rPr>
          <w:sz w:val="36"/>
          <w:szCs w:val="36"/>
        </w:rPr>
        <w:t>“remove mysql from ubuntu 18.04 completely” Code Answer’s</w:t>
      </w:r>
    </w:p>
    <w:p w14:paraId="699E4BA6" w14:textId="77777777" w:rsidR="0053243C" w:rsidRDefault="0053243C">
      <w:pPr>
        <w:jc w:val="center"/>
        <w:rPr>
          <w:b/>
          <w:bCs/>
          <w:sz w:val="56"/>
        </w:rPr>
      </w:pPr>
    </w:p>
    <w:p w14:paraId="699E4BA7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t>sudo apt-get remove --purge mysql-server mysql-client mysql-common -y</w:t>
      </w:r>
    </w:p>
    <w:p w14:paraId="699E4BA8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t>$ sudo apt-get autoremove -y</w:t>
      </w:r>
    </w:p>
    <w:p w14:paraId="699E4BA9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t>$ sudo apt-get autoclean</w:t>
      </w:r>
    </w:p>
    <w:p w14:paraId="699E4BAA" w14:textId="77777777" w:rsidR="0053243C" w:rsidRDefault="0053243C">
      <w:pPr>
        <w:rPr>
          <w:sz w:val="28"/>
          <w:szCs w:val="28"/>
        </w:rPr>
      </w:pPr>
    </w:p>
    <w:p w14:paraId="699E4BAB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t>rm -rf /etc/mysql</w:t>
      </w:r>
    </w:p>
    <w:p w14:paraId="699E4BAC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t># Delete all MySQL files on your server:</w:t>
      </w:r>
    </w:p>
    <w:p w14:paraId="699E4BAD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t>sudo find / -iname 'mysql*' -exec rm -rf {} \;</w:t>
      </w:r>
    </w:p>
    <w:p w14:paraId="699E4BAE" w14:textId="77777777" w:rsidR="0053243C" w:rsidRDefault="0053243C">
      <w:pPr>
        <w:rPr>
          <w:sz w:val="28"/>
          <w:szCs w:val="28"/>
        </w:rPr>
      </w:pPr>
    </w:p>
    <w:p w14:paraId="699E4BAF" w14:textId="77777777" w:rsidR="0053243C" w:rsidRDefault="0053243C">
      <w:pPr>
        <w:jc w:val="center"/>
        <w:rPr>
          <w:b/>
          <w:bCs/>
          <w:sz w:val="56"/>
        </w:rPr>
      </w:pPr>
    </w:p>
    <w:p w14:paraId="699E4BB0" w14:textId="77777777" w:rsidR="0053243C" w:rsidRDefault="0053243C">
      <w:pPr>
        <w:jc w:val="center"/>
        <w:rPr>
          <w:b/>
          <w:bCs/>
          <w:sz w:val="56"/>
        </w:rPr>
      </w:pPr>
    </w:p>
    <w:p w14:paraId="699E4BB1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t>$ sudo apt-get remove --purge mysql-server mysql-client mysql-common -y</w:t>
      </w:r>
    </w:p>
    <w:p w14:paraId="699E4BB2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t>$ sudo apt-get autoremove -y</w:t>
      </w:r>
    </w:p>
    <w:p w14:paraId="699E4BB3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t>$ sudo apt-get autoclean</w:t>
      </w:r>
    </w:p>
    <w:p w14:paraId="699E4BB4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t>$ sudo rm -rf /etc/mysql</w:t>
      </w:r>
    </w:p>
    <w:p w14:paraId="699E4BB5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t xml:space="preserve"># Delete all MySQL files on your server: </w:t>
      </w:r>
    </w:p>
    <w:p w14:paraId="699E4BB6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t>$ sudo find / -iname 'mysql*' -exec rm -rf {} \;</w:t>
      </w:r>
    </w:p>
    <w:p w14:paraId="699E4BB7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t>$ sudo apt-get remove --purge mysql-server mysql-client mysql-common -y</w:t>
      </w:r>
    </w:p>
    <w:p w14:paraId="699E4BB8" w14:textId="77777777" w:rsidR="0053243C" w:rsidRDefault="0053243C">
      <w:pPr>
        <w:rPr>
          <w:sz w:val="28"/>
          <w:szCs w:val="28"/>
        </w:rPr>
      </w:pPr>
    </w:p>
    <w:p w14:paraId="699E4BB9" w14:textId="77777777" w:rsidR="0053243C" w:rsidRDefault="0053243C">
      <w:pPr>
        <w:rPr>
          <w:sz w:val="28"/>
          <w:szCs w:val="28"/>
        </w:rPr>
      </w:pPr>
    </w:p>
    <w:p w14:paraId="699E4BBA" w14:textId="77777777" w:rsidR="0053243C" w:rsidRDefault="0053243C">
      <w:pPr>
        <w:rPr>
          <w:b/>
          <w:bCs/>
          <w:sz w:val="56"/>
          <w:szCs w:val="28"/>
        </w:rPr>
      </w:pPr>
    </w:p>
    <w:p w14:paraId="699E4BBB" w14:textId="77777777" w:rsidR="0053243C" w:rsidRDefault="00000000">
      <w:pPr>
        <w:rPr>
          <w:b/>
          <w:bCs/>
          <w:sz w:val="56"/>
          <w:szCs w:val="28"/>
        </w:rPr>
      </w:pPr>
      <w:r>
        <w:rPr>
          <w:b/>
          <w:bCs/>
          <w:sz w:val="56"/>
          <w:szCs w:val="28"/>
        </w:rPr>
        <w:t>=========mysql 8===========</w:t>
      </w:r>
    </w:p>
    <w:p w14:paraId="699E4BBC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t>How to Install MySQL 8.0 on Ubuntu 18.04</w:t>
      </w:r>
    </w:p>
    <w:p w14:paraId="699E4BBD" w14:textId="77777777" w:rsidR="0053243C" w:rsidRDefault="0053243C">
      <w:pPr>
        <w:rPr>
          <w:sz w:val="28"/>
          <w:szCs w:val="28"/>
        </w:rPr>
      </w:pPr>
    </w:p>
    <w:p w14:paraId="699E4BBE" w14:textId="77777777" w:rsidR="0053243C" w:rsidRDefault="0053243C">
      <w:pPr>
        <w:rPr>
          <w:sz w:val="28"/>
          <w:szCs w:val="28"/>
        </w:rPr>
      </w:pPr>
    </w:p>
    <w:p w14:paraId="699E4BBF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t>s3r0s0ft</w:t>
      </w:r>
    </w:p>
    <w:p w14:paraId="699E4BC0" w14:textId="77777777" w:rsidR="0053243C" w:rsidRDefault="0053243C">
      <w:pPr>
        <w:rPr>
          <w:sz w:val="28"/>
          <w:szCs w:val="28"/>
        </w:rPr>
      </w:pPr>
    </w:p>
    <w:p w14:paraId="699E4BC1" w14:textId="77777777" w:rsidR="0053243C" w:rsidRDefault="0053243C">
      <w:pPr>
        <w:rPr>
          <w:sz w:val="28"/>
          <w:szCs w:val="28"/>
        </w:rPr>
      </w:pPr>
    </w:p>
    <w:p w14:paraId="699E4BC2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t>https://linoxide.com/linux-how-to/install-mysql-ubuntu/</w:t>
      </w:r>
    </w:p>
    <w:p w14:paraId="699E4BC3" w14:textId="77777777" w:rsidR="0053243C" w:rsidRDefault="0053243C">
      <w:pPr>
        <w:rPr>
          <w:sz w:val="28"/>
          <w:szCs w:val="28"/>
        </w:rPr>
      </w:pPr>
    </w:p>
    <w:p w14:paraId="699E4BC4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lastRenderedPageBreak/>
        <w:t>https://linoxide.com/install-mysql-ubuntu/</w:t>
      </w:r>
    </w:p>
    <w:p w14:paraId="699E4BC5" w14:textId="77777777" w:rsidR="0053243C" w:rsidRDefault="0053243C">
      <w:pPr>
        <w:rPr>
          <w:sz w:val="28"/>
          <w:szCs w:val="28"/>
        </w:rPr>
      </w:pPr>
    </w:p>
    <w:p w14:paraId="699E4BC6" w14:textId="77777777" w:rsidR="0053243C" w:rsidRDefault="00000000">
      <w:pPr>
        <w:jc w:val="center"/>
        <w:rPr>
          <w:b/>
          <w:bCs/>
          <w:sz w:val="56"/>
        </w:rPr>
      </w:pPr>
      <w:r>
        <w:rPr>
          <w:b/>
          <w:bCs/>
          <w:sz w:val="56"/>
        </w:rPr>
        <w:t>=== zip creater =====</w:t>
      </w:r>
    </w:p>
    <w:p w14:paraId="699E4BC7" w14:textId="77777777" w:rsidR="0053243C" w:rsidRDefault="0053243C">
      <w:pPr>
        <w:jc w:val="center"/>
        <w:rPr>
          <w:b/>
          <w:bCs/>
          <w:sz w:val="56"/>
        </w:rPr>
      </w:pPr>
    </w:p>
    <w:p w14:paraId="699E4BC8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t>#sudo zip -r paymentprocess.zip paymentprocess</w:t>
      </w:r>
    </w:p>
    <w:p w14:paraId="699E4BC9" w14:textId="77777777" w:rsidR="0053243C" w:rsidRDefault="0053243C">
      <w:pPr>
        <w:jc w:val="center"/>
        <w:rPr>
          <w:b/>
          <w:bCs/>
          <w:sz w:val="56"/>
        </w:rPr>
      </w:pPr>
    </w:p>
    <w:p w14:paraId="699E4BCA" w14:textId="77777777" w:rsidR="0053243C" w:rsidRDefault="00000000">
      <w:pPr>
        <w:jc w:val="center"/>
        <w:rPr>
          <w:b/>
          <w:bCs/>
          <w:sz w:val="56"/>
        </w:rPr>
      </w:pPr>
      <w:r>
        <w:rPr>
          <w:b/>
          <w:bCs/>
          <w:sz w:val="56"/>
        </w:rPr>
        <w:t>====koha  -- opac =====</w:t>
      </w:r>
    </w:p>
    <w:p w14:paraId="699E4BCB" w14:textId="77777777" w:rsidR="0053243C" w:rsidRDefault="0053243C">
      <w:pPr>
        <w:jc w:val="center"/>
        <w:rPr>
          <w:b/>
          <w:bCs/>
          <w:sz w:val="56"/>
        </w:rPr>
      </w:pPr>
    </w:p>
    <w:p w14:paraId="699E4BCC" w14:textId="77777777" w:rsidR="0053243C" w:rsidRDefault="00000000">
      <w:r>
        <w:t xml:space="preserve">Open Terminal by pressing Ctrl + Alt + T (Press at a time) </w:t>
      </w:r>
      <w:r>
        <w:br/>
      </w:r>
      <w:r>
        <w:br/>
        <w:t xml:space="preserve">Step : 1 - </w:t>
      </w:r>
      <w:r>
        <w:rPr>
          <w:u w:val="single"/>
        </w:rPr>
        <w:t>Log in as superuser</w:t>
      </w:r>
      <w:r>
        <w:br/>
      </w:r>
      <w:r>
        <w:br/>
      </w:r>
      <w:r>
        <w:rPr>
          <w:rFonts w:ascii="courier new;courier;monospace" w:hAnsi="courier new;courier;monospace"/>
        </w:rPr>
        <w:t>sudo su</w:t>
      </w:r>
      <w:r>
        <w:br/>
      </w:r>
      <w:r>
        <w:br/>
        <w:t>Enter root password</w:t>
      </w:r>
      <w:r>
        <w:br/>
      </w:r>
      <w:r>
        <w:br/>
        <w:t xml:space="preserve">Step : 2 - </w:t>
      </w:r>
      <w:r>
        <w:rPr>
          <w:u w:val="single"/>
        </w:rPr>
        <w:t>Update the system</w:t>
      </w:r>
      <w:r>
        <w:br/>
      </w:r>
      <w:r>
        <w:br/>
      </w:r>
      <w:r>
        <w:rPr>
          <w:rFonts w:ascii="courier new;courier;monospace" w:hAnsi="courier new;courier;monospace"/>
        </w:rPr>
        <w:t>apt-get update</w:t>
      </w:r>
      <w:r>
        <w:br/>
      </w:r>
    </w:p>
    <w:p w14:paraId="699E4BCD" w14:textId="77777777" w:rsidR="0053243C" w:rsidRDefault="00000000">
      <w:r>
        <w:t>apt-get install mysql-server       (only require mysql-server.5.7)</w:t>
      </w:r>
    </w:p>
    <w:p w14:paraId="699E4BCE" w14:textId="77777777" w:rsidR="0053243C" w:rsidRDefault="0053243C"/>
    <w:p w14:paraId="699E4BCF" w14:textId="77777777" w:rsidR="0053243C" w:rsidRDefault="00000000">
      <w:r>
        <w:t xml:space="preserve">mysql -version </w:t>
      </w:r>
    </w:p>
    <w:p w14:paraId="699E4BD0" w14:textId="77777777" w:rsidR="0053243C" w:rsidRDefault="00000000">
      <w:r>
        <w:t xml:space="preserve">mysql -u ss_root -p </w:t>
      </w:r>
    </w:p>
    <w:p w14:paraId="699E4BD1" w14:textId="77777777" w:rsidR="0053243C" w:rsidRDefault="0053243C"/>
    <w:p w14:paraId="699E4BD2" w14:textId="77777777" w:rsidR="0053243C" w:rsidRDefault="00000000">
      <w:r>
        <w:t>sudo mysql_secure_installation</w:t>
      </w:r>
    </w:p>
    <w:p w14:paraId="699E4BD3" w14:textId="77777777" w:rsidR="0053243C" w:rsidRDefault="00000000">
      <w:r>
        <w:t>y</w:t>
      </w:r>
    </w:p>
    <w:p w14:paraId="699E4BD4" w14:textId="77777777" w:rsidR="0053243C" w:rsidRDefault="0053243C"/>
    <w:p w14:paraId="699E4BD5" w14:textId="77777777" w:rsidR="0053243C" w:rsidRDefault="00000000">
      <w:r>
        <w:t>key values</w:t>
      </w:r>
    </w:p>
    <w:p w14:paraId="699E4BD6" w14:textId="77777777" w:rsidR="0053243C" w:rsidRDefault="00000000">
      <w:r>
        <w:t>0</w:t>
      </w:r>
    </w:p>
    <w:p w14:paraId="699E4BD7" w14:textId="77777777" w:rsidR="0053243C" w:rsidRDefault="0053243C"/>
    <w:p w14:paraId="699E4BD8" w14:textId="77777777" w:rsidR="0053243C" w:rsidRDefault="00000000">
      <w:r>
        <w:t>new passwd</w:t>
      </w:r>
    </w:p>
    <w:p w14:paraId="699E4BD9" w14:textId="77777777" w:rsidR="0053243C" w:rsidRDefault="00000000">
      <w:r>
        <w:t>re enter</w:t>
      </w:r>
    </w:p>
    <w:p w14:paraId="699E4BDA" w14:textId="77777777" w:rsidR="0053243C" w:rsidRDefault="0053243C"/>
    <w:p w14:paraId="699E4BDB" w14:textId="77777777" w:rsidR="0053243C" w:rsidRDefault="00000000">
      <w:r>
        <w:t>y</w:t>
      </w:r>
    </w:p>
    <w:p w14:paraId="699E4BDC" w14:textId="77777777" w:rsidR="0053243C" w:rsidRDefault="00000000">
      <w:r>
        <w:t>y</w:t>
      </w:r>
    </w:p>
    <w:p w14:paraId="699E4BDD" w14:textId="77777777" w:rsidR="0053243C" w:rsidRDefault="00000000">
      <w:r>
        <w:t>y</w:t>
      </w:r>
    </w:p>
    <w:p w14:paraId="699E4BDE" w14:textId="77777777" w:rsidR="0053243C" w:rsidRDefault="0053243C"/>
    <w:p w14:paraId="699E4BDF" w14:textId="77777777" w:rsidR="0053243C" w:rsidRDefault="00000000">
      <w:r>
        <w:lastRenderedPageBreak/>
        <w:t>mysql -u root -p (for checking )</w:t>
      </w:r>
    </w:p>
    <w:p w14:paraId="699E4BE0" w14:textId="77777777" w:rsidR="0053243C" w:rsidRDefault="0053243C"/>
    <w:p w14:paraId="699E4BE1" w14:textId="77777777" w:rsidR="0053243C" w:rsidRDefault="00000000">
      <w:r>
        <w:t>loging after change username</w:t>
      </w:r>
    </w:p>
    <w:p w14:paraId="699E4BE2" w14:textId="77777777" w:rsidR="0053243C" w:rsidRDefault="0053243C"/>
    <w:p w14:paraId="699E4BE3" w14:textId="77777777" w:rsidR="0053243C" w:rsidRDefault="00000000">
      <w:r>
        <w:t xml:space="preserve"> mysql&gt; CREATE USER ‘ss_root’@%’ IDENTIFIED BY ‘s3r0s0ft’; </w:t>
      </w:r>
    </w:p>
    <w:p w14:paraId="699E4BE4" w14:textId="77777777" w:rsidR="0053243C" w:rsidRDefault="0053243C"/>
    <w:p w14:paraId="699E4BE5" w14:textId="77777777" w:rsidR="0053243C" w:rsidRDefault="00000000">
      <w:r>
        <w:t>mysql &gt;GRANT ALL PRIVILEGES ON *.* TO ‘ss_root’@’%’  WITH GRANT OPTION;</w:t>
      </w:r>
    </w:p>
    <w:p w14:paraId="699E4BE6" w14:textId="77777777" w:rsidR="0053243C" w:rsidRDefault="00000000">
      <w:r>
        <w:t>mysql&gt; FLUSH PRIVILEGES;</w:t>
      </w:r>
    </w:p>
    <w:p w14:paraId="699E4BE7" w14:textId="77777777" w:rsidR="0053243C" w:rsidRDefault="0053243C"/>
    <w:p w14:paraId="699E4BE8" w14:textId="77777777" w:rsidR="0053243C" w:rsidRDefault="00000000">
      <w:r>
        <w:t xml:space="preserve">exit </w:t>
      </w:r>
    </w:p>
    <w:p w14:paraId="699E4BE9" w14:textId="77777777" w:rsidR="0053243C" w:rsidRDefault="00000000">
      <w:r>
        <w:t>and check re-login</w:t>
      </w:r>
    </w:p>
    <w:p w14:paraId="699E4BEA" w14:textId="77777777" w:rsidR="0053243C" w:rsidRDefault="0053243C"/>
    <w:p w14:paraId="699E4BEB" w14:textId="77777777" w:rsidR="0053243C" w:rsidRDefault="00000000">
      <w:r>
        <w:t>#mysql -u ss_root -p</w:t>
      </w:r>
    </w:p>
    <w:p w14:paraId="699E4BEC" w14:textId="77777777" w:rsidR="0053243C" w:rsidRDefault="00000000">
      <w:r>
        <w:t xml:space="preserve">mysql &gt; </w:t>
      </w:r>
      <w:r>
        <w:rPr>
          <w:rFonts w:ascii="courier new;courier;monospace" w:hAnsi="courier new;courier;monospace"/>
        </w:rPr>
        <w:t>SET GLOBAL sql_mode='';</w:t>
      </w:r>
    </w:p>
    <w:p w14:paraId="699E4BED" w14:textId="77777777" w:rsidR="0053243C" w:rsidRDefault="0053243C"/>
    <w:p w14:paraId="699E4BEE" w14:textId="77777777" w:rsidR="0053243C" w:rsidRDefault="0053243C"/>
    <w:p w14:paraId="699E4BEF" w14:textId="77777777" w:rsidR="0053243C" w:rsidRDefault="0053243C"/>
    <w:p w14:paraId="699E4BF0" w14:textId="77777777" w:rsidR="0053243C" w:rsidRDefault="0053243C"/>
    <w:p w14:paraId="699E4BF1" w14:textId="77777777" w:rsidR="0053243C" w:rsidRDefault="0053243C"/>
    <w:p w14:paraId="699E4BF2" w14:textId="77777777" w:rsidR="0053243C" w:rsidRDefault="00000000">
      <w:r>
        <w:br/>
        <w:t xml:space="preserve">Step : 3 - </w:t>
      </w:r>
      <w:r>
        <w:rPr>
          <w:u w:val="single"/>
        </w:rPr>
        <w:t>Upgrade the system</w:t>
      </w:r>
      <w:r>
        <w:br/>
      </w:r>
      <w:r>
        <w:br/>
      </w:r>
      <w:r>
        <w:rPr>
          <w:rFonts w:ascii="courier new;courier;monospace" w:hAnsi="courier new;courier;monospace"/>
        </w:rPr>
        <w:t>apt-get upgrade</w:t>
      </w:r>
      <w:r>
        <w:br/>
      </w:r>
      <w:r>
        <w:br/>
        <w:t xml:space="preserve">step : 4 - </w:t>
      </w:r>
      <w:r>
        <w:rPr>
          <w:u w:val="single"/>
        </w:rPr>
        <w:t>Install MySQL server</w:t>
      </w:r>
      <w:r>
        <w:br/>
      </w:r>
      <w:r>
        <w:br/>
      </w:r>
      <w:r>
        <w:rPr>
          <w:rFonts w:ascii="courier new;courier;monospace" w:hAnsi="courier new;courier;monospace"/>
        </w:rPr>
        <w:t>sudo apt-get install mysql-server</w:t>
      </w:r>
      <w:r>
        <w:br/>
      </w:r>
      <w:r>
        <w:br/>
        <w:t>Step : 5 -</w:t>
      </w:r>
      <w:r>
        <w:rPr>
          <w:u w:val="single"/>
        </w:rPr>
        <w:t xml:space="preserve"> Check MySQL version</w:t>
      </w:r>
      <w:r>
        <w:br/>
      </w:r>
      <w:r>
        <w:br/>
      </w:r>
      <w:r>
        <w:rPr>
          <w:rFonts w:ascii="courier new;courier;monospace" w:hAnsi="courier new;courier;monospace"/>
        </w:rPr>
        <w:t>mysql --version  </w:t>
      </w:r>
      <w:r>
        <w:br/>
      </w:r>
      <w:r>
        <w:br/>
        <w:t xml:space="preserve">Step : 6 - </w:t>
      </w:r>
      <w:r>
        <w:rPr>
          <w:u w:val="single"/>
        </w:rPr>
        <w:t>Log in to MySQl</w:t>
      </w:r>
      <w:r>
        <w:br/>
      </w:r>
      <w:r>
        <w:br/>
      </w:r>
      <w:r>
        <w:rPr>
          <w:rFonts w:ascii="courier new;courier;monospace" w:hAnsi="courier new;courier;monospace"/>
        </w:rPr>
        <w:t>mysql -u root -p</w:t>
      </w:r>
      <w:r>
        <w:br/>
      </w:r>
      <w:r>
        <w:br/>
        <w:t xml:space="preserve">Step : 7 - </w:t>
      </w:r>
      <w:r>
        <w:rPr>
          <w:u w:val="single"/>
        </w:rPr>
        <w:t>Set required permission</w:t>
      </w:r>
      <w:r>
        <w:br/>
      </w:r>
      <w:r>
        <w:br/>
      </w:r>
      <w:r>
        <w:rPr>
          <w:rFonts w:ascii="courier new;courier;monospace" w:hAnsi="courier new;courier;monospace"/>
        </w:rPr>
        <w:t>SET GLOBAL sql_mode='';</w:t>
      </w:r>
      <w:r>
        <w:br/>
      </w:r>
      <w:r>
        <w:br/>
        <w:t>Next exit</w:t>
      </w:r>
      <w:r>
        <w:br/>
      </w:r>
      <w:r>
        <w:lastRenderedPageBreak/>
        <w:br/>
      </w:r>
      <w:r>
        <w:rPr>
          <w:rFonts w:ascii="courier new;courier;monospace" w:hAnsi="courier new;courier;monospace"/>
        </w:rPr>
        <w:t>Exit;</w:t>
      </w:r>
      <w:r>
        <w:br/>
      </w:r>
      <w:r>
        <w:br/>
      </w:r>
      <w:r>
        <w:br/>
      </w:r>
      <w:bookmarkStart w:id="345" w:name="aswift_1_expand"/>
      <w:bookmarkStart w:id="346" w:name="aswift_1_anchor"/>
      <w:bookmarkEnd w:id="345"/>
      <w:bookmarkEnd w:id="346"/>
      <w:r>
        <w:t xml:space="preserve">Step : 8 - </w:t>
      </w:r>
      <w:r>
        <w:rPr>
          <w:u w:val="single"/>
        </w:rPr>
        <w:t>Update again the system</w:t>
      </w:r>
      <w:r>
        <w:br/>
      </w:r>
      <w:r>
        <w:br/>
      </w:r>
      <w:r>
        <w:rPr>
          <w:rFonts w:ascii="courier new;courier;monospace" w:hAnsi="courier new;courier;monospace"/>
        </w:rPr>
        <w:t>apt-get update</w:t>
      </w:r>
      <w:r>
        <w:br/>
      </w:r>
      <w:r>
        <w:rPr>
          <w:rFonts w:ascii="courier new;courier;monospace" w:hAnsi="courier new;courier;monospace"/>
        </w:rPr>
        <w:t>apt-get upgrade</w:t>
      </w:r>
      <w:r>
        <w:br/>
      </w:r>
      <w:r>
        <w:br/>
        <w:t xml:space="preserve">Step : 9 - </w:t>
      </w:r>
      <w:r>
        <w:rPr>
          <w:u w:val="single"/>
        </w:rPr>
        <w:t>Install lightweight text editor</w:t>
      </w:r>
      <w:r>
        <w:br/>
      </w:r>
      <w:r>
        <w:br/>
      </w:r>
      <w:r>
        <w:rPr>
          <w:rFonts w:ascii="courier new;courier;monospace" w:hAnsi="courier new;courier;monospace"/>
        </w:rPr>
        <w:t>apt-get install leafpad</w:t>
      </w:r>
      <w:r>
        <w:br/>
      </w:r>
      <w:r>
        <w:br/>
        <w:t xml:space="preserve">Step : 10 - </w:t>
      </w:r>
      <w:r>
        <w:rPr>
          <w:u w:val="single"/>
        </w:rPr>
        <w:t>Add Koha community repository</w:t>
      </w:r>
      <w:r>
        <w:br/>
      </w:r>
      <w:r>
        <w:br/>
      </w:r>
      <w:r>
        <w:rPr>
          <w:rFonts w:ascii="courier new;courier;monospace" w:hAnsi="courier new;courier;monospace"/>
        </w:rPr>
        <w:t>wget -q -O- http://debian.koha-community.org/koha/gpg.asc | sudo apt-key add -</w:t>
      </w:r>
      <w:r>
        <w:br/>
      </w:r>
      <w:r>
        <w:br/>
      </w:r>
      <w:r>
        <w:rPr>
          <w:rFonts w:ascii="courier new;courier;monospace" w:hAnsi="courier new;courier;monospace"/>
          <w:sz w:val="24"/>
          <w:szCs w:val="24"/>
        </w:rPr>
        <w:t>echo 'deb http://debian.koha-community.org/koha stable main' | sudo tee /etc/apt/sources.list.d/koha.list</w:t>
      </w:r>
      <w:r>
        <w:br/>
      </w:r>
      <w:r>
        <w:rPr>
          <w:rFonts w:ascii="courier new;courier;monospace" w:hAnsi="courier new;courier;monospace"/>
        </w:rPr>
        <w:br/>
      </w:r>
      <w:r>
        <w:rPr>
          <w:rFonts w:ascii="Times New Roman" w:hAnsi="Times New Roman"/>
        </w:rPr>
        <w:t>Step : 11 - </w:t>
      </w:r>
      <w:r>
        <w:rPr>
          <w:rFonts w:ascii="Times New Roman" w:hAnsi="Times New Roman"/>
          <w:u w:val="single"/>
        </w:rPr>
        <w:t>Update again the system</w:t>
      </w:r>
      <w:r>
        <w:br/>
      </w:r>
      <w:r>
        <w:br/>
      </w:r>
      <w:r>
        <w:rPr>
          <w:rFonts w:ascii="courier new;courier;monospace" w:hAnsi="courier new;courier;monospace"/>
        </w:rPr>
        <w:t>apt-get update</w:t>
      </w:r>
      <w:r>
        <w:br/>
      </w:r>
      <w:r>
        <w:rPr>
          <w:rFonts w:ascii="courier new;courier;monospace" w:hAnsi="courier new;courier;monospace"/>
        </w:rPr>
        <w:t>apt-get upgrade</w:t>
      </w:r>
      <w:r>
        <w:br/>
      </w:r>
      <w:r>
        <w:br/>
        <w:t xml:space="preserve">Step : 12 - </w:t>
      </w:r>
      <w:r>
        <w:rPr>
          <w:u w:val="single"/>
        </w:rPr>
        <w:t>Install Koha</w:t>
      </w:r>
      <w:r>
        <w:br/>
      </w:r>
      <w:r>
        <w:br/>
      </w:r>
      <w:r>
        <w:rPr>
          <w:rFonts w:ascii="courier new;courier;monospace" w:hAnsi="courier new;courier;monospace"/>
        </w:rPr>
        <w:t>apt-get install koha-common</w:t>
      </w:r>
      <w:r>
        <w:br/>
      </w:r>
    </w:p>
    <w:p w14:paraId="699E4BF3" w14:textId="77777777" w:rsidR="0053243C" w:rsidRDefault="0053243C">
      <w:pPr>
        <w:rPr>
          <w:b/>
          <w:bCs/>
          <w:sz w:val="56"/>
        </w:rPr>
      </w:pPr>
    </w:p>
    <w:p w14:paraId="699E4BF4" w14:textId="77777777" w:rsidR="0053243C" w:rsidRDefault="0053243C">
      <w:pPr>
        <w:jc w:val="center"/>
        <w:rPr>
          <w:b/>
          <w:bCs/>
          <w:sz w:val="56"/>
        </w:rPr>
      </w:pPr>
    </w:p>
    <w:p w14:paraId="699E4BF5" w14:textId="77777777" w:rsidR="0053243C" w:rsidRDefault="00000000">
      <w:pPr>
        <w:rPr>
          <w:b/>
          <w:bCs/>
          <w:sz w:val="56"/>
        </w:rPr>
      </w:pPr>
      <w:bookmarkStart w:id="347" w:name="%3A75x.co"/>
      <w:bookmarkEnd w:id="347"/>
      <w:r>
        <w:rPr>
          <w:b/>
          <w:bCs/>
          <w:sz w:val="24"/>
          <w:szCs w:val="24"/>
        </w:rPr>
        <w:t>echo 'deb </w:t>
      </w:r>
      <w:hyperlink r:id="rId46" w:tgtFrame="_blank">
        <w:r>
          <w:rPr>
            <w:rStyle w:val="Hyperlink"/>
            <w:b/>
            <w:bCs/>
            <w:sz w:val="24"/>
            <w:szCs w:val="24"/>
          </w:rPr>
          <w:t>http://debian.koha-community.org/koha</w:t>
        </w:r>
      </w:hyperlink>
      <w:r>
        <w:rPr>
          <w:b/>
          <w:bCs/>
          <w:sz w:val="24"/>
          <w:szCs w:val="24"/>
        </w:rPr>
        <w:t> stable main xenial' | sudo tee /etc/apt/sources.list.d/koha.list</w:t>
      </w:r>
    </w:p>
    <w:p w14:paraId="699E4BF6" w14:textId="77777777" w:rsidR="0053243C" w:rsidRDefault="0053243C">
      <w:pPr>
        <w:rPr>
          <w:b/>
          <w:bCs/>
          <w:sz w:val="32"/>
          <w:szCs w:val="32"/>
        </w:rPr>
      </w:pPr>
    </w:p>
    <w:p w14:paraId="699E4BF7" w14:textId="77777777" w:rsidR="0053243C" w:rsidRDefault="0053243C">
      <w:pPr>
        <w:jc w:val="center"/>
        <w:rPr>
          <w:b/>
          <w:bCs/>
          <w:sz w:val="56"/>
        </w:rPr>
      </w:pPr>
    </w:p>
    <w:p w14:paraId="699E4BF8" w14:textId="77777777" w:rsidR="0053243C" w:rsidRDefault="00000000">
      <w:pPr>
        <w:rPr>
          <w:sz w:val="26"/>
          <w:szCs w:val="26"/>
        </w:rPr>
      </w:pPr>
      <w:bookmarkStart w:id="348" w:name="%3Awq7.co"/>
      <w:bookmarkEnd w:id="348"/>
      <w:r>
        <w:rPr>
          <w:sz w:val="26"/>
          <w:szCs w:val="26"/>
        </w:rPr>
        <w:t>161  sudo apt install liblocale-codes-perl</w:t>
      </w:r>
      <w:r>
        <w:rPr>
          <w:sz w:val="26"/>
          <w:szCs w:val="26"/>
        </w:rPr>
        <w:br/>
        <w:t> 162  sudo apt install liblocale-codes-perl*</w:t>
      </w:r>
      <w:r>
        <w:rPr>
          <w:sz w:val="26"/>
          <w:szCs w:val="26"/>
        </w:rPr>
        <w:br/>
        <w:t> 163  sudo perl -MCPAN -e 'install Bundle::KohaSupport'</w:t>
      </w:r>
      <w:r>
        <w:rPr>
          <w:sz w:val="26"/>
          <w:szCs w:val="26"/>
        </w:rPr>
        <w:br/>
        <w:t> 164  sudo service apache2 restart</w:t>
      </w:r>
      <w:r>
        <w:rPr>
          <w:sz w:val="26"/>
          <w:szCs w:val="26"/>
        </w:rPr>
        <w:br/>
        <w:t> 165  sudo perl -MCPAN -e 'install Class::Inspector'</w:t>
      </w:r>
      <w:r>
        <w:rPr>
          <w:sz w:val="26"/>
          <w:szCs w:val="26"/>
        </w:rPr>
        <w:br/>
      </w:r>
      <w:r>
        <w:rPr>
          <w:sz w:val="26"/>
          <w:szCs w:val="26"/>
        </w:rPr>
        <w:lastRenderedPageBreak/>
        <w:t> 166  sudo perl -MCPAN -e 'install Net::Stomp'</w:t>
      </w:r>
      <w:r>
        <w:rPr>
          <w:sz w:val="26"/>
          <w:szCs w:val="26"/>
        </w:rPr>
        <w:br/>
        <w:t> 167  sudo perl -MCPAN -e 'install Email::Sender'</w:t>
      </w:r>
    </w:p>
    <w:p w14:paraId="699E4BF9" w14:textId="77777777" w:rsidR="0053243C" w:rsidRDefault="0053243C">
      <w:pPr>
        <w:rPr>
          <w:sz w:val="26"/>
          <w:szCs w:val="26"/>
        </w:rPr>
      </w:pPr>
    </w:p>
    <w:p w14:paraId="699E4BFA" w14:textId="77777777" w:rsidR="0053243C" w:rsidRDefault="0053243C">
      <w:pPr>
        <w:rPr>
          <w:sz w:val="26"/>
          <w:szCs w:val="26"/>
        </w:rPr>
      </w:pPr>
    </w:p>
    <w:p w14:paraId="699E4BFB" w14:textId="77777777" w:rsidR="0053243C" w:rsidRDefault="0053243C">
      <w:pPr>
        <w:rPr>
          <w:sz w:val="26"/>
          <w:szCs w:val="26"/>
        </w:rPr>
      </w:pPr>
    </w:p>
    <w:p w14:paraId="699E4BFC" w14:textId="77777777" w:rsidR="0053243C" w:rsidRDefault="0053243C">
      <w:pPr>
        <w:rPr>
          <w:sz w:val="26"/>
          <w:szCs w:val="26"/>
        </w:rPr>
      </w:pPr>
    </w:p>
    <w:p w14:paraId="699E4BFD" w14:textId="77777777" w:rsidR="0053243C" w:rsidRDefault="0053243C">
      <w:pPr>
        <w:rPr>
          <w:sz w:val="26"/>
          <w:szCs w:val="26"/>
        </w:rPr>
      </w:pPr>
    </w:p>
    <w:p w14:paraId="699E4BFE" w14:textId="77777777" w:rsidR="0053243C" w:rsidRDefault="0053243C">
      <w:pPr>
        <w:rPr>
          <w:sz w:val="26"/>
          <w:szCs w:val="26"/>
        </w:rPr>
      </w:pPr>
    </w:p>
    <w:p w14:paraId="699E4BFF" w14:textId="77777777" w:rsidR="0053243C" w:rsidRDefault="00000000">
      <w:pPr>
        <w:rPr>
          <w:sz w:val="26"/>
          <w:szCs w:val="26"/>
        </w:rPr>
      </w:pPr>
      <w:r>
        <w:rPr>
          <w:sz w:val="26"/>
          <w:szCs w:val="26"/>
        </w:rPr>
        <w:t>apache2 – logs</w:t>
      </w:r>
      <w:del w:id="349" w:author="Unknown Author" w:date="2022-09-19T12:05:00Z">
        <w:r>
          <w:rPr>
            <w:sz w:val="26"/>
            <w:szCs w:val="26"/>
          </w:rPr>
          <w:delText xml:space="preserve"> </w:delText>
        </w:r>
      </w:del>
    </w:p>
    <w:p w14:paraId="699E4C00" w14:textId="77777777" w:rsidR="0053243C" w:rsidRDefault="0053243C">
      <w:pPr>
        <w:rPr>
          <w:sz w:val="26"/>
          <w:szCs w:val="26"/>
        </w:rPr>
      </w:pPr>
    </w:p>
    <w:p w14:paraId="699E4C01" w14:textId="77777777" w:rsidR="0053243C" w:rsidRDefault="00000000">
      <w:pPr>
        <w:pStyle w:val="PreformattedText"/>
        <w:rPr>
          <w:sz w:val="26"/>
          <w:szCs w:val="26"/>
        </w:rPr>
      </w:pPr>
      <w:r>
        <w:rPr>
          <w:sz w:val="26"/>
          <w:szCs w:val="26"/>
        </w:rPr>
        <w:t>sudo tail -100 /var/log/apache2/access.log</w:t>
      </w:r>
    </w:p>
    <w:p w14:paraId="699E4C02" w14:textId="77777777" w:rsidR="0053243C" w:rsidRDefault="0053243C">
      <w:pPr>
        <w:pStyle w:val="PreformattedText"/>
        <w:rPr>
          <w:sz w:val="26"/>
          <w:szCs w:val="26"/>
        </w:rPr>
      </w:pPr>
    </w:p>
    <w:p w14:paraId="699E4C03" w14:textId="77777777" w:rsidR="0053243C" w:rsidRDefault="0053243C">
      <w:pPr>
        <w:pStyle w:val="PreformattedText"/>
        <w:rPr>
          <w:sz w:val="26"/>
          <w:szCs w:val="26"/>
        </w:rPr>
      </w:pPr>
    </w:p>
    <w:p w14:paraId="699E4C04" w14:textId="77777777" w:rsidR="0053243C" w:rsidRDefault="0053243C">
      <w:pPr>
        <w:rPr>
          <w:sz w:val="26"/>
          <w:szCs w:val="26"/>
        </w:rPr>
      </w:pPr>
    </w:p>
    <w:p w14:paraId="699E4C05" w14:textId="77777777" w:rsidR="0053243C" w:rsidRDefault="00000000">
      <w:pPr>
        <w:pStyle w:val="PreformattedText"/>
        <w:rPr>
          <w:sz w:val="26"/>
          <w:szCs w:val="26"/>
        </w:rPr>
      </w:pPr>
      <w:r>
        <w:rPr>
          <w:sz w:val="26"/>
          <w:szCs w:val="26"/>
        </w:rPr>
        <w:t>sudo tail -100 /var/logs/apache2/error_log</w:t>
      </w:r>
    </w:p>
    <w:p w14:paraId="699E4C06" w14:textId="77777777" w:rsidR="0053243C" w:rsidRDefault="0053243C">
      <w:pPr>
        <w:rPr>
          <w:sz w:val="26"/>
          <w:szCs w:val="26"/>
        </w:rPr>
      </w:pPr>
    </w:p>
    <w:p w14:paraId="699E4C07" w14:textId="77777777" w:rsidR="0053243C" w:rsidRDefault="0053243C">
      <w:pPr>
        <w:rPr>
          <w:sz w:val="26"/>
          <w:szCs w:val="26"/>
        </w:rPr>
      </w:pPr>
    </w:p>
    <w:p w14:paraId="699E4C08" w14:textId="77777777" w:rsidR="0053243C" w:rsidRDefault="00000000">
      <w:pPr>
        <w:rPr>
          <w:b/>
          <w:bCs/>
          <w:sz w:val="56"/>
        </w:rPr>
      </w:pPr>
      <w:hyperlink r:id="rId47" w:tgtFrame="_blank">
        <w:bookmarkStart w:id="350" w:name="%3Awr2.co"/>
        <w:bookmarkEnd w:id="350"/>
        <w:r>
          <w:rPr>
            <w:rStyle w:val="Hyperlink"/>
            <w:sz w:val="26"/>
            <w:szCs w:val="26"/>
          </w:rPr>
          <w:t>http://libtechbwn.blogspot.com/2018/09/install-koha-in-ubuntu-1804-lts.html</w:t>
        </w:r>
      </w:hyperlink>
      <w:r>
        <w:rPr>
          <w:sz w:val="26"/>
          <w:szCs w:val="26"/>
        </w:rPr>
        <w:br/>
      </w:r>
      <w:r>
        <w:rPr>
          <w:sz w:val="26"/>
          <w:szCs w:val="26"/>
        </w:rPr>
        <w:br/>
        <w:t>Issue resolved</w:t>
      </w:r>
      <w:r>
        <w:rPr>
          <w:sz w:val="26"/>
          <w:szCs w:val="26"/>
        </w:rPr>
        <w:br/>
      </w:r>
      <w:r>
        <w:rPr>
          <w:sz w:val="26"/>
          <w:szCs w:val="26"/>
        </w:rPr>
        <w:br/>
      </w:r>
      <w:hyperlink r:id="rId48" w:tgtFrame="_blank">
        <w:r>
          <w:rPr>
            <w:rStyle w:val="Hyperlink"/>
            <w:sz w:val="26"/>
            <w:szCs w:val="26"/>
          </w:rPr>
          <w:t>http://koha.1045719.n5.nabble.com/Error-accessing-quot-About-Koha-quot-after-the-upgrade-20-5-td6088651.html</w:t>
        </w:r>
      </w:hyperlink>
      <w:r>
        <w:rPr>
          <w:sz w:val="26"/>
          <w:szCs w:val="26"/>
        </w:rPr>
        <w:br/>
      </w:r>
      <w:r>
        <w:rPr>
          <w:sz w:val="26"/>
          <w:szCs w:val="26"/>
        </w:rPr>
        <w:br/>
        <w:t>sudo apt install libcpan-meta-requirements-perl</w:t>
      </w:r>
    </w:p>
    <w:p w14:paraId="699E4C09" w14:textId="77777777" w:rsidR="0053243C" w:rsidRDefault="0053243C">
      <w:pPr>
        <w:jc w:val="center"/>
        <w:rPr>
          <w:b/>
          <w:bCs/>
          <w:sz w:val="56"/>
        </w:rPr>
      </w:pPr>
    </w:p>
    <w:p w14:paraId="699E4C0A" w14:textId="77777777" w:rsidR="0053243C" w:rsidRDefault="0053243C">
      <w:pPr>
        <w:jc w:val="center"/>
        <w:rPr>
          <w:b/>
          <w:bCs/>
          <w:sz w:val="56"/>
        </w:rPr>
      </w:pPr>
    </w:p>
    <w:p w14:paraId="699E4C0B" w14:textId="77777777" w:rsidR="0053243C" w:rsidRDefault="0053243C">
      <w:pPr>
        <w:jc w:val="center"/>
        <w:rPr>
          <w:b/>
          <w:bCs/>
          <w:sz w:val="56"/>
        </w:rPr>
      </w:pPr>
    </w:p>
    <w:p w14:paraId="699E4C0C" w14:textId="77777777" w:rsidR="0053243C" w:rsidRDefault="0053243C">
      <w:pPr>
        <w:jc w:val="center"/>
        <w:rPr>
          <w:b/>
          <w:bCs/>
          <w:sz w:val="56"/>
        </w:rPr>
      </w:pPr>
    </w:p>
    <w:p w14:paraId="699E4C0D" w14:textId="77777777" w:rsidR="0053243C" w:rsidRDefault="0053243C">
      <w:pPr>
        <w:jc w:val="center"/>
        <w:rPr>
          <w:b/>
          <w:bCs/>
          <w:sz w:val="56"/>
        </w:rPr>
      </w:pPr>
    </w:p>
    <w:p w14:paraId="699E4C0E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C0F" w14:textId="77777777" w:rsidR="0053243C" w:rsidRDefault="0053243C"/>
    <w:p w14:paraId="699E4C10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C11" w14:textId="77777777" w:rsidR="0053243C" w:rsidRDefault="0053243C"/>
    <w:p w14:paraId="699E4C12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C13" w14:textId="77777777" w:rsidR="0053243C" w:rsidRDefault="00000000">
      <w:bookmarkStart w:id="351" w:name="%3A8oo.co"/>
      <w:bookmarkEnd w:id="351"/>
      <w:r>
        <w:t>ubuntu 16.04 me issue aaye </w:t>
      </w:r>
    </w:p>
    <w:p w14:paraId="699E4C14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C15" w14:textId="77777777" w:rsidR="0053243C" w:rsidRDefault="0053243C"/>
    <w:p w14:paraId="699E4C16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C17" w14:textId="77777777" w:rsidR="0053243C" w:rsidRDefault="0053243C"/>
    <w:p w14:paraId="699E4C18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C19" w14:textId="77777777" w:rsidR="0053243C" w:rsidRDefault="00000000">
      <w:bookmarkStart w:id="352" w:name="%3A8oy.co"/>
      <w:bookmarkEnd w:id="352"/>
      <w:r>
        <w:t>to ye command chala dena</w:t>
      </w:r>
    </w:p>
    <w:p w14:paraId="699E4C1A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C1B" w14:textId="77777777" w:rsidR="0053243C" w:rsidRDefault="0053243C"/>
    <w:p w14:paraId="699E4C1C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C1D" w14:textId="77777777" w:rsidR="0053243C" w:rsidRDefault="0053243C"/>
    <w:p w14:paraId="699E4C1E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C1F" w14:textId="77777777" w:rsidR="0053243C" w:rsidRDefault="00000000">
      <w:bookmarkStart w:id="353" w:name="%3A8p7.co"/>
      <w:bookmarkEnd w:id="353"/>
      <w:r>
        <w:rPr>
          <w:b/>
        </w:rPr>
        <w:t xml:space="preserve">echo 'deb </w:t>
      </w:r>
      <w:hyperlink r:id="rId49" w:tgtFrame="_blank">
        <w:r>
          <w:rPr>
            <w:rStyle w:val="Hyperlink"/>
            <w:b/>
          </w:rPr>
          <w:t>http://debian.koha-community.org/koha</w:t>
        </w:r>
      </w:hyperlink>
      <w:r>
        <w:t xml:space="preserve"> </w:t>
      </w:r>
      <w:r>
        <w:rPr>
          <w:b/>
        </w:rPr>
        <w:t>stable main xenial' | sudo tee /etc/apt/sources.list.d/koha.list</w:t>
      </w:r>
    </w:p>
    <w:p w14:paraId="699E4C20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C21" w14:textId="77777777" w:rsidR="0053243C" w:rsidRDefault="0053243C">
      <w:pPr>
        <w:jc w:val="center"/>
        <w:rPr>
          <w:b/>
          <w:bCs/>
          <w:sz w:val="56"/>
        </w:rPr>
      </w:pPr>
    </w:p>
    <w:p w14:paraId="699E4C22" w14:textId="77777777" w:rsidR="0053243C" w:rsidRDefault="00000000">
      <w:pPr>
        <w:jc w:val="center"/>
        <w:rPr>
          <w:b/>
          <w:bCs/>
          <w:sz w:val="56"/>
        </w:rPr>
      </w:pPr>
      <w:bookmarkStart w:id="354" w:name="%3A8p8.co"/>
      <w:bookmarkEnd w:id="354"/>
      <w:r>
        <w:rPr>
          <w:b/>
          <w:bCs/>
          <w:sz w:val="56"/>
        </w:rPr>
        <w:t>ubuntu 18.04 me issue aaye to </w:t>
      </w:r>
    </w:p>
    <w:p w14:paraId="699E4C23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C24" w14:textId="77777777" w:rsidR="0053243C" w:rsidRDefault="0053243C"/>
    <w:p w14:paraId="699E4C25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C26" w14:textId="77777777" w:rsidR="0053243C" w:rsidRDefault="0053243C"/>
    <w:p w14:paraId="699E4C27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C28" w14:textId="77777777" w:rsidR="0053243C" w:rsidRDefault="00000000">
      <w:bookmarkStart w:id="355" w:name="%3A8v6.co"/>
      <w:bookmarkEnd w:id="355"/>
      <w:r>
        <w:rPr>
          <w:b/>
        </w:rPr>
        <w:t xml:space="preserve">echo 'deb </w:t>
      </w:r>
      <w:hyperlink r:id="rId50" w:tgtFrame="_blank">
        <w:r>
          <w:rPr>
            <w:rStyle w:val="Hyperlink"/>
            <w:b/>
          </w:rPr>
          <w:t>http://debian.koha-community.org/koha</w:t>
        </w:r>
      </w:hyperlink>
      <w:r>
        <w:t xml:space="preserve"> </w:t>
      </w:r>
      <w:r>
        <w:rPr>
          <w:b/>
        </w:rPr>
        <w:t>stable main b</w:t>
      </w:r>
      <w:r>
        <w:t>ionic</w:t>
      </w:r>
      <w:r>
        <w:rPr>
          <w:b/>
        </w:rPr>
        <w:t>' | sudo tee /etc/apt/sources.list.d/koha.list</w:t>
      </w:r>
    </w:p>
    <w:p w14:paraId="699E4C29" w14:textId="77777777" w:rsidR="0053243C" w:rsidRDefault="0053243C">
      <w:pPr>
        <w:sectPr w:rsidR="0053243C">
          <w:type w:val="continuous"/>
          <w:pgSz w:w="11906" w:h="16838"/>
          <w:pgMar w:top="1134" w:right="572" w:bottom="1134" w:left="1134" w:header="0" w:footer="0" w:gutter="0"/>
          <w:cols w:space="720"/>
          <w:formProt w:val="0"/>
          <w:docGrid w:linePitch="312" w:charSpace="-18433"/>
        </w:sectPr>
      </w:pPr>
    </w:p>
    <w:p w14:paraId="699E4C2A" w14:textId="77777777" w:rsidR="0053243C" w:rsidRDefault="0053243C">
      <w:pPr>
        <w:jc w:val="center"/>
        <w:rPr>
          <w:b/>
          <w:bCs/>
          <w:sz w:val="56"/>
        </w:rPr>
      </w:pPr>
    </w:p>
    <w:p w14:paraId="699E4C2B" w14:textId="77777777" w:rsidR="0053243C" w:rsidRDefault="0053243C">
      <w:pPr>
        <w:jc w:val="center"/>
        <w:rPr>
          <w:b/>
          <w:bCs/>
          <w:sz w:val="56"/>
        </w:rPr>
      </w:pPr>
    </w:p>
    <w:p w14:paraId="699E4C2C" w14:textId="77777777" w:rsidR="0053243C" w:rsidRDefault="0053243C">
      <w:pPr>
        <w:rPr>
          <w:rStyle w:val="SourceText"/>
          <w:rFonts w:ascii="Arial" w:hAnsi="Arial"/>
          <w:b/>
          <w:i/>
          <w:iCs/>
          <w:color w:val="222222"/>
          <w:highlight w:val="white"/>
        </w:rPr>
      </w:pPr>
    </w:p>
    <w:p w14:paraId="699E4C2D" w14:textId="77777777" w:rsidR="0053243C" w:rsidRDefault="0053243C">
      <w:pPr>
        <w:rPr>
          <w:rStyle w:val="SourceText"/>
          <w:rFonts w:ascii="Arial" w:hAnsi="Arial"/>
          <w:b/>
          <w:i/>
          <w:iCs/>
          <w:color w:val="222222"/>
          <w:highlight w:val="white"/>
        </w:rPr>
      </w:pPr>
    </w:p>
    <w:p w14:paraId="699E4C2E" w14:textId="77777777" w:rsidR="0053243C" w:rsidRDefault="0053243C">
      <w:pPr>
        <w:rPr>
          <w:rStyle w:val="SourceText"/>
          <w:rFonts w:ascii="Arial" w:hAnsi="Arial"/>
          <w:b/>
          <w:i/>
          <w:iCs/>
          <w:color w:val="222222"/>
          <w:highlight w:val="white"/>
        </w:rPr>
      </w:pPr>
    </w:p>
    <w:p w14:paraId="699E4C2F" w14:textId="77777777" w:rsidR="0053243C" w:rsidRDefault="0053243C">
      <w:pPr>
        <w:rPr>
          <w:rStyle w:val="SourceText"/>
          <w:rFonts w:ascii="Arial" w:hAnsi="Arial"/>
          <w:b/>
          <w:i/>
          <w:iCs/>
          <w:color w:val="222222"/>
          <w:highlight w:val="white"/>
        </w:rPr>
      </w:pPr>
    </w:p>
    <w:p w14:paraId="699E4C30" w14:textId="77777777" w:rsidR="0053243C" w:rsidRDefault="00000000">
      <w:pPr>
        <w:rPr>
          <w:rFonts w:ascii="Arial" w:hAnsi="Arial"/>
          <w:b/>
          <w:bCs/>
          <w:i/>
          <w:iCs/>
          <w:color w:val="222222"/>
          <w:highlight w:val="white"/>
          <w:u w:val="single"/>
        </w:rPr>
      </w:pPr>
      <w:r>
        <w:rPr>
          <w:rFonts w:ascii="Arial" w:hAnsi="Arial"/>
          <w:b/>
          <w:bCs/>
          <w:i/>
          <w:iCs/>
          <w:color w:val="222222"/>
          <w:highlight w:val="white"/>
          <w:u w:val="single"/>
        </w:rPr>
        <w:t>Search a Content in a text file</w:t>
      </w:r>
    </w:p>
    <w:p w14:paraId="699E4C31" w14:textId="77777777" w:rsidR="0053243C" w:rsidRDefault="0053243C">
      <w:pPr>
        <w:rPr>
          <w:rFonts w:ascii="Arial" w:hAnsi="Arial"/>
          <w:i/>
          <w:iCs/>
          <w:color w:val="222222"/>
          <w:highlight w:val="white"/>
        </w:rPr>
      </w:pPr>
    </w:p>
    <w:p w14:paraId="699E4C32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>open file press Esc and :/port  (first press “enter” after press “n”)</w:t>
      </w:r>
    </w:p>
    <w:p w14:paraId="699E4C33" w14:textId="77777777" w:rsidR="0053243C" w:rsidRDefault="0053243C">
      <w:pPr>
        <w:rPr>
          <w:rFonts w:ascii="Arial" w:hAnsi="Arial"/>
          <w:b/>
          <w:i/>
          <w:iCs/>
          <w:color w:val="222222"/>
          <w:highlight w:val="white"/>
        </w:rPr>
      </w:pPr>
    </w:p>
    <w:p w14:paraId="699E4C34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>:set nu  (number line)</w:t>
      </w:r>
    </w:p>
    <w:p w14:paraId="699E4C35" w14:textId="77777777" w:rsidR="0053243C" w:rsidRDefault="0053243C">
      <w:pPr>
        <w:rPr>
          <w:rFonts w:ascii="Arial" w:hAnsi="Arial"/>
          <w:i/>
          <w:iCs/>
          <w:color w:val="222222"/>
          <w:highlight w:val="white"/>
        </w:rPr>
      </w:pPr>
    </w:p>
    <w:p w14:paraId="699E4C36" w14:textId="77777777" w:rsidR="0053243C" w:rsidRDefault="0053243C">
      <w:pPr>
        <w:rPr>
          <w:rFonts w:ascii="Arial" w:hAnsi="Arial"/>
          <w:i/>
          <w:iCs/>
          <w:color w:val="222222"/>
          <w:highlight w:val="white"/>
        </w:rPr>
      </w:pPr>
    </w:p>
    <w:p w14:paraId="699E4C37" w14:textId="77777777" w:rsidR="0053243C" w:rsidRDefault="0053243C">
      <w:pPr>
        <w:rPr>
          <w:rFonts w:ascii="Arial" w:hAnsi="Arial"/>
          <w:color w:val="222222"/>
          <w:highlight w:val="white"/>
        </w:rPr>
      </w:pPr>
    </w:p>
    <w:p w14:paraId="699E4C38" w14:textId="77777777" w:rsidR="0053243C" w:rsidRDefault="00000000">
      <w:pPr>
        <w:rPr>
          <w:rFonts w:ascii="Arial" w:hAnsi="Arial"/>
          <w:color w:val="222222"/>
          <w:highlight w:val="white"/>
        </w:rPr>
      </w:pPr>
      <w:r>
        <w:rPr>
          <w:rFonts w:ascii="Arial" w:hAnsi="Arial"/>
          <w:color w:val="222222"/>
          <w:highlight w:val="white"/>
        </w:rPr>
        <w:t>--date wise --</w:t>
      </w:r>
    </w:p>
    <w:p w14:paraId="699E4C39" w14:textId="77777777" w:rsidR="0053243C" w:rsidRDefault="00000000">
      <w:pPr>
        <w:rPr>
          <w:rFonts w:ascii="Arial" w:hAnsi="Arial"/>
          <w:color w:val="222222"/>
          <w:sz w:val="38"/>
          <w:szCs w:val="21"/>
          <w:highlight w:val="white"/>
        </w:rPr>
      </w:pPr>
      <w:r>
        <w:rPr>
          <w:rStyle w:val="SourceText"/>
          <w:rFonts w:ascii="Arial" w:hAnsi="Arial"/>
          <w:color w:val="222222"/>
          <w:highlight w:val="white"/>
        </w:rPr>
        <w:t>ll | grep 'May 28'</w:t>
      </w:r>
    </w:p>
    <w:p w14:paraId="699E4C3A" w14:textId="77777777" w:rsidR="0053243C" w:rsidRDefault="00000000">
      <w:pPr>
        <w:rPr>
          <w:rFonts w:ascii="Arial" w:hAnsi="Arial"/>
          <w:color w:val="222222"/>
          <w:highlight w:val="white"/>
        </w:rPr>
      </w:pPr>
      <w:r>
        <w:rPr>
          <w:rFonts w:ascii="Arial" w:hAnsi="Arial"/>
          <w:color w:val="222222"/>
          <w:highlight w:val="white"/>
        </w:rPr>
        <w:t>---</w:t>
      </w:r>
    </w:p>
    <w:p w14:paraId="699E4C3B" w14:textId="77777777" w:rsidR="0053243C" w:rsidRDefault="00000000">
      <w:pPr>
        <w:rPr>
          <w:rFonts w:ascii="Arial" w:hAnsi="Arial"/>
          <w:color w:val="222222"/>
          <w:highlight w:val="white"/>
        </w:rPr>
      </w:pPr>
      <w:r>
        <w:rPr>
          <w:rFonts w:ascii="Arial" w:hAnsi="Arial"/>
          <w:color w:val="222222"/>
          <w:highlight w:val="white"/>
        </w:rPr>
        <w:t>find /home/serosoft/ -size 10M</w:t>
      </w:r>
    </w:p>
    <w:p w14:paraId="699E4C3C" w14:textId="77777777" w:rsidR="0053243C" w:rsidRDefault="00000000">
      <w:pPr>
        <w:rPr>
          <w:rFonts w:ascii="Arial" w:hAnsi="Arial"/>
          <w:color w:val="222222"/>
          <w:highlight w:val="white"/>
        </w:rPr>
      </w:pPr>
      <w:r>
        <w:rPr>
          <w:rFonts w:ascii="Arial" w:hAnsi="Arial"/>
          <w:color w:val="222222"/>
          <w:highlight w:val="white"/>
        </w:rPr>
        <w:t>find /home/serosoft/ -size +10M</w:t>
      </w:r>
    </w:p>
    <w:p w14:paraId="699E4C3D" w14:textId="77777777" w:rsidR="0053243C" w:rsidRDefault="00000000">
      <w:pPr>
        <w:rPr>
          <w:rFonts w:ascii="Arial" w:hAnsi="Arial"/>
          <w:color w:val="222222"/>
          <w:highlight w:val="white"/>
        </w:rPr>
      </w:pPr>
      <w:r>
        <w:rPr>
          <w:rFonts w:ascii="Arial" w:hAnsi="Arial"/>
          <w:color w:val="222222"/>
          <w:highlight w:val="white"/>
        </w:rPr>
        <w:t>find /home/serosoft/ -size -10M</w:t>
      </w:r>
    </w:p>
    <w:p w14:paraId="699E4C3E" w14:textId="77777777" w:rsidR="0053243C" w:rsidRDefault="0053243C">
      <w:pPr>
        <w:rPr>
          <w:rFonts w:ascii="Arial" w:hAnsi="Arial"/>
          <w:color w:val="222222"/>
          <w:highlight w:val="white"/>
        </w:rPr>
      </w:pPr>
    </w:p>
    <w:p w14:paraId="699E4C3F" w14:textId="77777777" w:rsidR="0053243C" w:rsidRDefault="00000000">
      <w:pPr>
        <w:rPr>
          <w:rFonts w:ascii="Arial" w:hAnsi="Arial"/>
          <w:color w:val="222222"/>
          <w:highlight w:val="white"/>
        </w:rPr>
      </w:pPr>
      <w:r>
        <w:rPr>
          <w:rFonts w:ascii="Arial" w:hAnsi="Arial"/>
          <w:color w:val="222222"/>
          <w:highlight w:val="white"/>
        </w:rPr>
        <w:t>find /home/serosoft/ -size 100M</w:t>
      </w:r>
    </w:p>
    <w:p w14:paraId="699E4C40" w14:textId="77777777" w:rsidR="0053243C" w:rsidRDefault="00000000">
      <w:pPr>
        <w:rPr>
          <w:rFonts w:ascii="Arial" w:hAnsi="Arial"/>
          <w:color w:val="222222"/>
          <w:highlight w:val="white"/>
        </w:rPr>
      </w:pPr>
      <w:r>
        <w:rPr>
          <w:rFonts w:ascii="Arial" w:hAnsi="Arial"/>
          <w:color w:val="222222"/>
          <w:highlight w:val="white"/>
        </w:rPr>
        <w:t>find /home/serosoft/ -size +50M -size -80M   (between 50 to 80M)</w:t>
      </w:r>
    </w:p>
    <w:p w14:paraId="699E4C41" w14:textId="77777777" w:rsidR="0053243C" w:rsidRDefault="0053243C">
      <w:pPr>
        <w:rPr>
          <w:rFonts w:ascii="Arial" w:hAnsi="Arial"/>
          <w:color w:val="222222"/>
          <w:highlight w:val="white"/>
        </w:rPr>
      </w:pPr>
    </w:p>
    <w:p w14:paraId="699E4C42" w14:textId="77777777" w:rsidR="0053243C" w:rsidRDefault="00000000">
      <w:pPr>
        <w:rPr>
          <w:rFonts w:ascii="Arial" w:hAnsi="Arial"/>
          <w:color w:val="222222"/>
          <w:highlight w:val="white"/>
        </w:rPr>
      </w:pPr>
      <w:r>
        <w:rPr>
          <w:rFonts w:ascii="Arial" w:hAnsi="Arial"/>
          <w:color w:val="222222"/>
          <w:highlight w:val="white"/>
        </w:rPr>
        <w:t>--- user base search (vinay)</w:t>
      </w:r>
    </w:p>
    <w:p w14:paraId="699E4C43" w14:textId="77777777" w:rsidR="0053243C" w:rsidRDefault="00000000">
      <w:pPr>
        <w:rPr>
          <w:rFonts w:ascii="Arial" w:hAnsi="Arial"/>
          <w:color w:val="222222"/>
          <w:highlight w:val="white"/>
        </w:rPr>
      </w:pPr>
      <w:r>
        <w:rPr>
          <w:rFonts w:ascii="Arial" w:hAnsi="Arial"/>
          <w:color w:val="222222"/>
          <w:highlight w:val="white"/>
        </w:rPr>
        <w:t>find / -user vinay</w:t>
      </w:r>
    </w:p>
    <w:p w14:paraId="699E4C44" w14:textId="77777777" w:rsidR="0053243C" w:rsidRDefault="0053243C">
      <w:pPr>
        <w:rPr>
          <w:rFonts w:ascii="Arial" w:hAnsi="Arial"/>
          <w:color w:val="222222"/>
          <w:highlight w:val="white"/>
        </w:rPr>
      </w:pPr>
    </w:p>
    <w:p w14:paraId="699E4C45" w14:textId="77777777" w:rsidR="0053243C" w:rsidRDefault="00000000">
      <w:pPr>
        <w:rPr>
          <w:rFonts w:ascii="Arial" w:hAnsi="Arial"/>
          <w:color w:val="222222"/>
          <w:highlight w:val="white"/>
        </w:rPr>
      </w:pPr>
      <w:r>
        <w:rPr>
          <w:rFonts w:ascii="Arial" w:hAnsi="Arial"/>
          <w:color w:val="222222"/>
          <w:highlight w:val="white"/>
        </w:rPr>
        <w:t xml:space="preserve">find / -user vinay -exec cp -rf {} </w:t>
      </w:r>
      <w:r>
        <w:rPr>
          <w:rFonts w:ascii="Arial" w:hAnsi="Arial"/>
          <w:b/>
          <w:bCs/>
          <w:color w:val="222222"/>
          <w:highlight w:val="white"/>
        </w:rPr>
        <w:t xml:space="preserve">data </w:t>
      </w:r>
      <w:r>
        <w:rPr>
          <w:rFonts w:ascii="Arial" w:hAnsi="Arial"/>
          <w:color w:val="222222"/>
          <w:highlight w:val="white"/>
        </w:rPr>
        <w:t xml:space="preserve">\;    </w:t>
      </w:r>
    </w:p>
    <w:p w14:paraId="699E4C46" w14:textId="77777777" w:rsidR="0053243C" w:rsidRDefault="00000000">
      <w:pPr>
        <w:rPr>
          <w:rFonts w:ascii="Arial" w:hAnsi="Arial"/>
          <w:color w:val="222222"/>
          <w:highlight w:val="white"/>
        </w:rPr>
      </w:pPr>
      <w:r>
        <w:rPr>
          <w:rFonts w:ascii="Arial" w:hAnsi="Arial"/>
          <w:color w:val="222222"/>
          <w:highlight w:val="white"/>
        </w:rPr>
        <w:t xml:space="preserve">(vinay all userdata copy to data directory) </w:t>
      </w:r>
    </w:p>
    <w:p w14:paraId="699E4C47" w14:textId="77777777" w:rsidR="0053243C" w:rsidRDefault="0053243C">
      <w:pPr>
        <w:rPr>
          <w:rFonts w:ascii="Arial" w:hAnsi="Arial"/>
          <w:i/>
          <w:iCs/>
          <w:color w:val="222222"/>
          <w:highlight w:val="white"/>
        </w:rPr>
      </w:pPr>
    </w:p>
    <w:p w14:paraId="699E4C48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 xml:space="preserve">grep -in listener catalina.2021-10-14.log &gt; </w:t>
      </w:r>
      <w:r>
        <w:rPr>
          <w:rFonts w:ascii="Arial" w:hAnsi="Arial"/>
          <w:b/>
          <w:bCs/>
          <w:i/>
          <w:iCs/>
          <w:color w:val="222222"/>
          <w:highlight w:val="white"/>
        </w:rPr>
        <w:t>text</w:t>
      </w:r>
    </w:p>
    <w:p w14:paraId="699E4C49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>=================</w:t>
      </w:r>
    </w:p>
    <w:p w14:paraId="699E4C4A" w14:textId="77777777" w:rsidR="0053243C" w:rsidRDefault="0053243C"/>
    <w:p w14:paraId="699E4C4B" w14:textId="77777777" w:rsidR="0053243C" w:rsidRDefault="00000000">
      <w:r>
        <w:t>======= logs time === wise ==== find == grep =====</w:t>
      </w:r>
    </w:p>
    <w:p w14:paraId="699E4C4C" w14:textId="77777777" w:rsidR="0053243C" w:rsidRDefault="00000000">
      <w:r>
        <w:tab/>
      </w:r>
      <w:r>
        <w:tab/>
        <w:t xml:space="preserve">-- in file </w:t>
      </w:r>
    </w:p>
    <w:p w14:paraId="699E4C4D" w14:textId="77777777" w:rsidR="0053243C" w:rsidRDefault="00000000">
      <w:r>
        <w:t xml:space="preserve">grep -Rin </w:t>
      </w:r>
      <w:r>
        <w:rPr>
          <w:b/>
          <w:bCs/>
        </w:rPr>
        <w:t xml:space="preserve">Listener </w:t>
      </w:r>
      <w:r>
        <w:t>catalina.2021-10-14.log (with directory)</w:t>
      </w:r>
    </w:p>
    <w:p w14:paraId="699E4C4E" w14:textId="77777777" w:rsidR="0053243C" w:rsidRDefault="00000000">
      <w:r>
        <w:t xml:space="preserve">grep -in </w:t>
      </w:r>
      <w:r>
        <w:rPr>
          <w:b/>
          <w:bCs/>
        </w:rPr>
        <w:t xml:space="preserve">listener </w:t>
      </w:r>
      <w:r>
        <w:t>catalina.2021-10-14.log</w:t>
      </w:r>
    </w:p>
    <w:p w14:paraId="699E4C4F" w14:textId="77777777" w:rsidR="0053243C" w:rsidRDefault="00000000">
      <w:r>
        <w:t xml:space="preserve">grep -in </w:t>
      </w:r>
      <w:r>
        <w:rPr>
          <w:b/>
          <w:bCs/>
        </w:rPr>
        <w:t>pooja</w:t>
      </w:r>
      <w:r>
        <w:t xml:space="preserve"> /home/serosoft/Desktop/virt </w:t>
      </w:r>
    </w:p>
    <w:p w14:paraId="699E4C50" w14:textId="77777777" w:rsidR="0053243C" w:rsidRDefault="00000000">
      <w:r>
        <w:t>---</w:t>
      </w:r>
    </w:p>
    <w:p w14:paraId="699E4C51" w14:textId="77777777" w:rsidR="0053243C" w:rsidRDefault="00000000">
      <w:r>
        <w:t xml:space="preserve">#find </w:t>
      </w:r>
      <w:r>
        <w:rPr>
          <w:b/>
          <w:bCs/>
        </w:rPr>
        <w:t>/home/serosoft/Documents/Jar/</w:t>
      </w:r>
      <w:r>
        <w:t xml:space="preserve"> "Sep 23" -exec cp -rf {} </w:t>
      </w:r>
      <w:r>
        <w:rPr>
          <w:b/>
          <w:bCs/>
        </w:rPr>
        <w:t xml:space="preserve">data </w:t>
      </w:r>
      <w:r>
        <w:t>\;</w:t>
      </w:r>
    </w:p>
    <w:p w14:paraId="699E4C52" w14:textId="77777777" w:rsidR="0053243C" w:rsidRDefault="00000000">
      <w:r>
        <w:t>------</w:t>
      </w:r>
    </w:p>
    <w:p w14:paraId="699E4C53" w14:textId="77777777" w:rsidR="0053243C" w:rsidRDefault="00000000">
      <w:r>
        <w:t>=============== logs time === wise ===========</w:t>
      </w:r>
    </w:p>
    <w:p w14:paraId="699E4C54" w14:textId="77777777" w:rsidR="0053243C" w:rsidRDefault="0053243C"/>
    <w:p w14:paraId="699E4C55" w14:textId="77777777" w:rsidR="0053243C" w:rsidRDefault="00000000">
      <w:bookmarkStart w:id="356" w:name="%3Aaxv.co"/>
      <w:bookmarkEnd w:id="356"/>
      <w:r>
        <w:t>grep -n "2021-06-02 15:" catalina.out</w:t>
      </w:r>
    </w:p>
    <w:p w14:paraId="699E4C56" w14:textId="77777777" w:rsidR="0053243C" w:rsidRDefault="0053243C"/>
    <w:p w14:paraId="699E4C57" w14:textId="77777777" w:rsidR="0053243C" w:rsidRDefault="00000000">
      <w:r>
        <w:t>grep  "2021-08-13 11:" msg.UserTriggeredMsgQueueListenerLogger-debug.log</w:t>
      </w:r>
    </w:p>
    <w:p w14:paraId="699E4C58" w14:textId="77777777" w:rsidR="0053243C" w:rsidRDefault="0053243C"/>
    <w:p w14:paraId="699E4C59" w14:textId="77777777" w:rsidR="0053243C" w:rsidRDefault="00000000">
      <w:bookmarkStart w:id="357" w:name="%3A27d.co"/>
      <w:bookmarkEnd w:id="357"/>
      <w:r>
        <w:t>to check how many files in any folder</w:t>
      </w:r>
      <w:r>
        <w:br/>
        <w:t>ls |</w:t>
      </w:r>
      <w:ins w:id="358" w:author="Unknown Author" w:date="2022-04-04T21:56:00Z">
        <w:r>
          <w:t xml:space="preserve"> </w:t>
        </w:r>
      </w:ins>
      <w:r>
        <w:t>wc -l</w:t>
      </w:r>
      <w:r>
        <w:br/>
      </w:r>
    </w:p>
    <w:p w14:paraId="699E4C5A" w14:textId="77777777" w:rsidR="0053243C" w:rsidRDefault="0053243C"/>
    <w:p w14:paraId="699E4C5B" w14:textId="77777777" w:rsidR="0053243C" w:rsidRDefault="00000000">
      <w:r>
        <w:t>grep -in 'Oct 16 16:' /var/log/apache2/error.log</w:t>
      </w:r>
    </w:p>
    <w:p w14:paraId="699E4C5C" w14:textId="77777777" w:rsidR="0053243C" w:rsidRDefault="00000000">
      <w:r>
        <w:t>grep -in "Oct 14, 2021 6:33" catalina.2021-10-14.log</w:t>
      </w:r>
    </w:p>
    <w:p w14:paraId="699E4C5D" w14:textId="77777777" w:rsidR="0053243C" w:rsidRDefault="00000000">
      <w:r>
        <w:t>grep -in "Oct 14, 2021 4:" catalina.2021-10-14.log</w:t>
      </w:r>
    </w:p>
    <w:p w14:paraId="699E4C5E" w14:textId="77777777" w:rsidR="0053243C" w:rsidRDefault="0053243C"/>
    <w:p w14:paraId="699E4C5F" w14:textId="77777777" w:rsidR="0053243C" w:rsidRDefault="0053243C"/>
    <w:p w14:paraId="699E4C60" w14:textId="77777777" w:rsidR="0053243C" w:rsidRDefault="00000000">
      <w:r>
        <w:t>====================&gt;&gt;&gt;&gt;&gt;&gt;&gt;&gt;&gt;&gt;&gt;&gt;</w:t>
      </w:r>
    </w:p>
    <w:p w14:paraId="699E4C61" w14:textId="77777777" w:rsidR="0053243C" w:rsidRDefault="0053243C"/>
    <w:p w14:paraId="699E4C62" w14:textId="77777777" w:rsidR="0053243C" w:rsidRDefault="00000000">
      <w:r>
        <w:t>grep -in "2022-02-02 14:" catalina.out</w:t>
      </w:r>
    </w:p>
    <w:p w14:paraId="699E4C63" w14:textId="77777777" w:rsidR="0053243C" w:rsidRDefault="00000000">
      <w:r>
        <w:t>grep -in "2022-02-02 15:" catalina.out</w:t>
      </w:r>
    </w:p>
    <w:p w14:paraId="699E4C64" w14:textId="77777777" w:rsidR="0053243C" w:rsidRDefault="00000000">
      <w:r>
        <w:t>sed -n -e '1263781,1293568p' catalina.out &gt; catlinalog_2feb.txt</w:t>
      </w:r>
    </w:p>
    <w:p w14:paraId="699E4C65" w14:textId="77777777" w:rsidR="0053243C" w:rsidRDefault="0053243C"/>
    <w:p w14:paraId="699E4C66" w14:textId="77777777" w:rsidR="0053243C" w:rsidRDefault="00000000">
      <w:r>
        <w:t>=======================&gt;&gt;&gt;&gt;&gt;&gt;&gt;&gt;</w:t>
      </w:r>
    </w:p>
    <w:p w14:paraId="699E4C67" w14:textId="77777777" w:rsidR="0053243C" w:rsidRDefault="0053243C"/>
    <w:p w14:paraId="699E4C68" w14:textId="77777777" w:rsidR="0053243C" w:rsidRDefault="00000000">
      <w:r>
        <w:t>grep -in "feb 02, 2022 3:" catalina.out</w:t>
      </w:r>
    </w:p>
    <w:p w14:paraId="699E4C69" w14:textId="77777777" w:rsidR="0053243C" w:rsidRDefault="00000000">
      <w:r>
        <w:t>grep -in "2022-02-02 14:" catalina.out</w:t>
      </w:r>
    </w:p>
    <w:p w14:paraId="699E4C6A" w14:textId="77777777" w:rsidR="0053243C" w:rsidRDefault="00000000">
      <w:r>
        <w:t>sed -n -e '1263781,1293568p' catalina.out &gt; catlinalog_2feb.txt</w:t>
      </w:r>
    </w:p>
    <w:p w14:paraId="699E4C6B" w14:textId="77777777" w:rsidR="0053243C" w:rsidRDefault="00000000">
      <w:r>
        <w:t>+++++++++++++++++++</w:t>
      </w:r>
    </w:p>
    <w:p w14:paraId="699E4C6C" w14:textId="77777777" w:rsidR="0053243C" w:rsidRDefault="0053243C"/>
    <w:p w14:paraId="699E4C6D" w14:textId="77777777" w:rsidR="0053243C" w:rsidRDefault="00000000">
      <w:r>
        <w:t>grep -in "2022-02-02 14:" catalina.out</w:t>
      </w:r>
    </w:p>
    <w:p w14:paraId="699E4C6E" w14:textId="77777777" w:rsidR="0053243C" w:rsidRDefault="0053243C"/>
    <w:p w14:paraId="699E4C6F" w14:textId="77777777" w:rsidR="0053243C" w:rsidRDefault="00000000">
      <w:r>
        <w:t>-------</w:t>
      </w:r>
    </w:p>
    <w:p w14:paraId="699E4C70" w14:textId="77777777" w:rsidR="0053243C" w:rsidRDefault="00000000">
      <w:bookmarkStart w:id="359" w:name="%3Aaxv.co1"/>
      <w:bookmarkEnd w:id="359"/>
      <w:r>
        <w:t>grep -n "2021-06-02 15:" catalina.out</w:t>
      </w:r>
    </w:p>
    <w:p w14:paraId="699E4C71" w14:textId="77777777" w:rsidR="0053243C" w:rsidRDefault="0053243C"/>
    <w:p w14:paraId="699E4C72" w14:textId="77777777" w:rsidR="0053243C" w:rsidRDefault="00000000">
      <w:r>
        <w:lastRenderedPageBreak/>
        <w:t>grep  "2021-08-13 11:" msg.UserTriggeredMsgQueueListenerLogger-debug.log</w:t>
      </w:r>
    </w:p>
    <w:p w14:paraId="699E4C73" w14:textId="77777777" w:rsidR="0053243C" w:rsidRDefault="0053243C"/>
    <w:p w14:paraId="699E4C74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bookmarkStart w:id="360" w:name="%3A27d.co2"/>
      <w:bookmarkEnd w:id="360"/>
      <w:r>
        <w:rPr>
          <w:rFonts w:ascii="Arial" w:hAnsi="Arial"/>
          <w:i/>
          <w:iCs/>
          <w:color w:val="222222"/>
          <w:highlight w:val="white"/>
        </w:rPr>
        <w:t>to check how many files in any folder</w:t>
      </w:r>
      <w:r>
        <w:rPr>
          <w:rFonts w:ascii="Arial" w:hAnsi="Arial"/>
          <w:i/>
          <w:iCs/>
          <w:color w:val="222222"/>
          <w:highlight w:val="white"/>
        </w:rPr>
        <w:br/>
        <w:t>ls |wc -l</w:t>
      </w:r>
      <w:r>
        <w:rPr>
          <w:rFonts w:ascii="Arial" w:hAnsi="Arial"/>
          <w:i/>
          <w:iCs/>
          <w:color w:val="222222"/>
          <w:highlight w:val="white"/>
        </w:rPr>
        <w:br/>
      </w:r>
    </w:p>
    <w:p w14:paraId="699E4C75" w14:textId="77777777" w:rsidR="0053243C" w:rsidRDefault="00000000">
      <w:pPr>
        <w:rPr>
          <w:ins w:id="361" w:author="Unknown Author" w:date="2022-07-12T11:01:00Z"/>
          <w:rFonts w:ascii="Arial" w:hAnsi="Arial"/>
          <w:i/>
          <w:iCs/>
          <w:color w:val="222222"/>
          <w:highlight w:val="white"/>
        </w:rPr>
      </w:pPr>
      <w:bookmarkStart w:id="362" w:name="%3A27d.co1"/>
      <w:bookmarkEnd w:id="362"/>
      <w:r>
        <w:rPr>
          <w:rFonts w:ascii="Arial" w:hAnsi="Arial"/>
          <w:i/>
          <w:iCs/>
          <w:color w:val="222222"/>
          <w:highlight w:val="white"/>
        </w:rPr>
        <w:t>to check how many files in any folder</w:t>
      </w:r>
      <w:r>
        <w:rPr>
          <w:rFonts w:ascii="Arial" w:hAnsi="Arial"/>
          <w:i/>
          <w:iCs/>
          <w:color w:val="222222"/>
          <w:highlight w:val="white"/>
        </w:rPr>
        <w:br/>
        <w:t>ls |wc -l</w:t>
      </w:r>
      <w:r>
        <w:rPr>
          <w:rFonts w:ascii="Arial" w:hAnsi="Arial"/>
          <w:i/>
          <w:iCs/>
          <w:color w:val="222222"/>
          <w:highlight w:val="white"/>
        </w:rPr>
        <w:br/>
      </w:r>
      <w:r>
        <w:rPr>
          <w:rFonts w:ascii="Arial" w:hAnsi="Arial"/>
          <w:i/>
          <w:iCs/>
          <w:color w:val="222222"/>
          <w:highlight w:val="white"/>
        </w:rPr>
        <w:br/>
        <w:t>serach content in multiple file</w:t>
      </w:r>
      <w:r>
        <w:rPr>
          <w:rFonts w:ascii="Arial" w:hAnsi="Arial"/>
          <w:i/>
          <w:iCs/>
          <w:color w:val="222222"/>
          <w:highlight w:val="white"/>
        </w:rPr>
        <w:br/>
        <w:t>grep -E -R 'demo20' *.conf</w:t>
      </w:r>
      <w:r>
        <w:rPr>
          <w:rFonts w:ascii="Arial" w:hAnsi="Arial"/>
          <w:i/>
          <w:iCs/>
          <w:color w:val="222222"/>
          <w:highlight w:val="white"/>
        </w:rPr>
        <w:br/>
      </w:r>
      <w:r>
        <w:rPr>
          <w:rFonts w:ascii="Arial" w:hAnsi="Arial"/>
          <w:i/>
          <w:iCs/>
          <w:color w:val="222222"/>
          <w:highlight w:val="white"/>
        </w:rPr>
        <w:br/>
        <w:t>check log of spcific time (with line no.)</w:t>
      </w:r>
      <w:r>
        <w:rPr>
          <w:rFonts w:ascii="Arial" w:hAnsi="Arial"/>
          <w:i/>
          <w:iCs/>
          <w:color w:val="222222"/>
          <w:highlight w:val="white"/>
        </w:rPr>
        <w:br/>
        <w:t>grep -n "2019-04-09 14:" catalina.out</w:t>
      </w:r>
      <w:r>
        <w:rPr>
          <w:rFonts w:ascii="Arial" w:hAnsi="Arial"/>
          <w:i/>
          <w:iCs/>
          <w:color w:val="222222"/>
          <w:highlight w:val="white"/>
        </w:rPr>
        <w:br/>
      </w:r>
      <w:r>
        <w:rPr>
          <w:rFonts w:ascii="Arial" w:hAnsi="Arial"/>
          <w:i/>
          <w:iCs/>
          <w:color w:val="222222"/>
          <w:highlight w:val="white"/>
        </w:rPr>
        <w:br/>
        <w:t>copy line no to line no word from old file to new file</w:t>
      </w:r>
      <w:r>
        <w:rPr>
          <w:rFonts w:ascii="Arial" w:hAnsi="Arial"/>
          <w:i/>
          <w:iCs/>
          <w:color w:val="222222"/>
          <w:highlight w:val="white"/>
        </w:rPr>
        <w:br/>
        <w:t>sed -n -e '10,100p' catalina.out &gt; output.txt</w:t>
      </w:r>
      <w:r>
        <w:rPr>
          <w:rFonts w:ascii="Arial" w:hAnsi="Arial"/>
          <w:i/>
          <w:iCs/>
          <w:color w:val="222222"/>
          <w:highlight w:val="white"/>
        </w:rPr>
        <w:br/>
      </w:r>
      <w:r>
        <w:rPr>
          <w:rFonts w:ascii="Arial" w:hAnsi="Arial"/>
          <w:i/>
          <w:iCs/>
          <w:color w:val="222222"/>
          <w:highlight w:val="white"/>
        </w:rPr>
        <w:br/>
        <w:t>find file name by date</w:t>
      </w:r>
      <w:r>
        <w:rPr>
          <w:rFonts w:ascii="Arial" w:hAnsi="Arial"/>
          <w:i/>
          <w:iCs/>
          <w:color w:val="222222"/>
          <w:highlight w:val="white"/>
        </w:rPr>
        <w:br/>
        <w:t>l |grep msg.SmsQueueListenerLogger-debug.log | grep 'Sep 19'</w:t>
      </w:r>
      <w:r>
        <w:rPr>
          <w:rFonts w:ascii="Arial" w:hAnsi="Arial"/>
          <w:i/>
          <w:iCs/>
          <w:color w:val="222222"/>
          <w:highlight w:val="white"/>
        </w:rPr>
        <w:br/>
      </w:r>
      <w:r>
        <w:rPr>
          <w:rFonts w:ascii="Arial" w:hAnsi="Arial"/>
          <w:i/>
          <w:iCs/>
          <w:color w:val="222222"/>
          <w:highlight w:val="white"/>
        </w:rPr>
        <w:br/>
        <w:t>find all files by date</w:t>
      </w:r>
      <w:r>
        <w:rPr>
          <w:rFonts w:ascii="Arial" w:hAnsi="Arial"/>
          <w:i/>
          <w:iCs/>
          <w:color w:val="222222"/>
          <w:highlight w:val="white"/>
        </w:rPr>
        <w:br/>
        <w:t>ll | grep 'Sep 19'</w:t>
      </w:r>
    </w:p>
    <w:p w14:paraId="699E4C76" w14:textId="77777777" w:rsidR="0053243C" w:rsidRDefault="0053243C">
      <w:pPr>
        <w:rPr>
          <w:ins w:id="363" w:author="Unknown Author" w:date="2022-07-12T11:01:00Z"/>
          <w:rFonts w:ascii="Arial" w:hAnsi="Arial"/>
          <w:i/>
          <w:iCs/>
          <w:color w:val="222222"/>
          <w:highlight w:val="white"/>
        </w:rPr>
      </w:pPr>
    </w:p>
    <w:p w14:paraId="699E4C77" w14:textId="77777777" w:rsidR="0053243C" w:rsidRDefault="0053243C">
      <w:pPr>
        <w:rPr>
          <w:ins w:id="364" w:author="Unknown Author" w:date="2022-07-12T11:01:00Z"/>
          <w:rFonts w:ascii="Arial" w:hAnsi="Arial"/>
          <w:i/>
          <w:iCs/>
          <w:color w:val="222222"/>
          <w:highlight w:val="white"/>
        </w:rPr>
      </w:pPr>
    </w:p>
    <w:p w14:paraId="699E4C78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ins w:id="365" w:author="Unknown Author" w:date="2022-07-12T11:01:00Z">
        <w:r>
          <w:rPr>
            <w:rFonts w:ascii="Arial" w:hAnsi="Arial"/>
            <w:i/>
            <w:iCs/>
            <w:color w:val="222222"/>
            <w:highlight w:val="white"/>
          </w:rPr>
          <w:t xml:space="preserve"> ll | grep 'FinanceDataforSageX3.log'</w:t>
        </w:r>
      </w:ins>
    </w:p>
    <w:p w14:paraId="699E4C79" w14:textId="77777777" w:rsidR="0053243C" w:rsidRDefault="00000000">
      <w:pPr>
        <w:rPr>
          <w:rFonts w:ascii="Arial" w:hAnsi="Arial"/>
          <w:i/>
          <w:iCs/>
          <w:color w:val="222222"/>
          <w:sz w:val="38"/>
          <w:szCs w:val="21"/>
          <w:highlight w:val="white"/>
        </w:rPr>
      </w:pPr>
      <w:r>
        <w:rPr>
          <w:rStyle w:val="SourceText"/>
          <w:rFonts w:ascii="Arial" w:hAnsi="Arial"/>
          <w:i/>
          <w:iCs/>
          <w:color w:val="222222"/>
          <w:highlight w:val="white"/>
        </w:rPr>
        <w:t>================</w:t>
      </w:r>
    </w:p>
    <w:p w14:paraId="699E4C7A" w14:textId="77777777" w:rsidR="0053243C" w:rsidRDefault="0053243C">
      <w:pPr>
        <w:rPr>
          <w:rStyle w:val="SourceText"/>
          <w:rFonts w:ascii="Arial" w:hAnsi="Arial"/>
          <w:i/>
          <w:iCs/>
        </w:rPr>
      </w:pPr>
    </w:p>
    <w:p w14:paraId="699E4C7B" w14:textId="77777777" w:rsidR="0053243C" w:rsidRDefault="0053243C">
      <w:pPr>
        <w:rPr>
          <w:ins w:id="366" w:author="Unknown Author" w:date="2022-12-23T12:49:00Z"/>
          <w:rStyle w:val="SourceText"/>
          <w:rFonts w:ascii="Arial" w:hAnsi="Arial"/>
          <w:i/>
          <w:iCs/>
        </w:rPr>
      </w:pPr>
    </w:p>
    <w:p w14:paraId="699E4C7C" w14:textId="77777777" w:rsidR="0053243C" w:rsidRDefault="0053243C">
      <w:pPr>
        <w:rPr>
          <w:del w:id="367" w:author="Unknown Author" w:date="2022-12-23T12:49:00Z"/>
          <w:rFonts w:ascii="Arial" w:hAnsi="Arial"/>
          <w:b/>
          <w:bCs/>
          <w:i/>
          <w:iCs/>
          <w:color w:val="222222"/>
          <w:highlight w:val="white"/>
          <w:u w:val="single"/>
        </w:rPr>
      </w:pPr>
    </w:p>
    <w:p w14:paraId="699E4C7D" w14:textId="77777777" w:rsidR="0053243C" w:rsidRDefault="00000000">
      <w:pPr>
        <w:rPr>
          <w:rFonts w:ascii="Arial" w:hAnsi="Arial"/>
          <w:b/>
          <w:bCs/>
          <w:i/>
          <w:iCs/>
          <w:color w:val="222222"/>
          <w:highlight w:val="white"/>
          <w:u w:val="single"/>
        </w:rPr>
      </w:pPr>
      <w:r>
        <w:rPr>
          <w:rFonts w:ascii="Arial" w:hAnsi="Arial"/>
          <w:b/>
          <w:bCs/>
          <w:i/>
          <w:iCs/>
          <w:color w:val="222222"/>
          <w:highlight w:val="white"/>
          <w:u w:val="single"/>
        </w:rPr>
        <w:t>Search a Content in a text file</w:t>
      </w:r>
    </w:p>
    <w:p w14:paraId="699E4C7E" w14:textId="77777777" w:rsidR="0053243C" w:rsidRDefault="0053243C">
      <w:pPr>
        <w:rPr>
          <w:rFonts w:ascii="Arial" w:hAnsi="Arial"/>
          <w:i/>
          <w:iCs/>
          <w:color w:val="222222"/>
          <w:highlight w:val="white"/>
        </w:rPr>
      </w:pPr>
    </w:p>
    <w:p w14:paraId="699E4C7F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>open file press Esc and :/port  (first press “enter” after press “n”)</w:t>
      </w:r>
    </w:p>
    <w:p w14:paraId="699E4C80" w14:textId="77777777" w:rsidR="0053243C" w:rsidRDefault="0053243C">
      <w:pPr>
        <w:rPr>
          <w:rFonts w:ascii="Arial" w:hAnsi="Arial"/>
          <w:b/>
          <w:i/>
          <w:iCs/>
          <w:color w:val="222222"/>
          <w:highlight w:val="white"/>
        </w:rPr>
      </w:pPr>
    </w:p>
    <w:p w14:paraId="699E4C81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>:set nu  (number line)</w:t>
      </w:r>
    </w:p>
    <w:p w14:paraId="699E4C82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>---------------------</w:t>
      </w:r>
    </w:p>
    <w:p w14:paraId="699E4C83" w14:textId="77777777" w:rsidR="0053243C" w:rsidRDefault="0053243C">
      <w:pPr>
        <w:rPr>
          <w:rFonts w:ascii="Arial" w:hAnsi="Arial"/>
          <w:i/>
          <w:iCs/>
          <w:color w:val="222222"/>
          <w:highlight w:val="white"/>
        </w:rPr>
      </w:pPr>
    </w:p>
    <w:p w14:paraId="699E4C84" w14:textId="77777777" w:rsidR="0053243C" w:rsidRDefault="00000000">
      <w:pPr>
        <w:rPr>
          <w:rFonts w:ascii="Arial" w:hAnsi="Arial"/>
          <w:i/>
          <w:iCs/>
          <w:color w:val="222222"/>
          <w:sz w:val="24"/>
          <w:szCs w:val="24"/>
          <w:highlight w:val="white"/>
        </w:rPr>
      </w:pPr>
      <w:r>
        <w:rPr>
          <w:rFonts w:ascii="Arial" w:hAnsi="Arial"/>
          <w:i/>
          <w:iCs/>
          <w:color w:val="222222"/>
          <w:sz w:val="24"/>
          <w:szCs w:val="24"/>
          <w:highlight w:val="white"/>
        </w:rPr>
        <w:t>#find / -name CGPASGPAJobLogger</w:t>
      </w:r>
    </w:p>
    <w:p w14:paraId="699E4C85" w14:textId="77777777" w:rsidR="0053243C" w:rsidRDefault="0053243C">
      <w:pPr>
        <w:rPr>
          <w:rFonts w:ascii="Arial" w:hAnsi="Arial"/>
          <w:i/>
          <w:iCs/>
          <w:color w:val="222222"/>
          <w:sz w:val="24"/>
          <w:szCs w:val="24"/>
          <w:highlight w:val="white"/>
        </w:rPr>
      </w:pPr>
    </w:p>
    <w:p w14:paraId="699E4C86" w14:textId="77777777" w:rsidR="0053243C" w:rsidRDefault="00000000">
      <w:pPr>
        <w:rPr>
          <w:rFonts w:ascii="Arial" w:hAnsi="Arial"/>
          <w:i/>
          <w:iCs/>
          <w:color w:val="222222"/>
          <w:sz w:val="24"/>
          <w:szCs w:val="24"/>
          <w:highlight w:val="white"/>
        </w:rPr>
      </w:pPr>
      <w:r>
        <w:rPr>
          <w:rFonts w:ascii="Arial" w:hAnsi="Arial"/>
          <w:i/>
          <w:iCs/>
          <w:color w:val="222222"/>
          <w:sz w:val="24"/>
          <w:szCs w:val="24"/>
          <w:highlight w:val="white"/>
        </w:rPr>
        <w:t>sudo find v2_uploads/ -iname 'kies_20221616624562.pdf'</w:t>
      </w:r>
    </w:p>
    <w:p w14:paraId="699E4C87" w14:textId="77777777" w:rsidR="0053243C" w:rsidRDefault="0053243C">
      <w:pPr>
        <w:rPr>
          <w:rFonts w:ascii="Arial" w:hAnsi="Arial"/>
          <w:i/>
          <w:iCs/>
          <w:color w:val="222222"/>
          <w:sz w:val="24"/>
          <w:szCs w:val="24"/>
          <w:highlight w:val="white"/>
        </w:rPr>
      </w:pPr>
    </w:p>
    <w:p w14:paraId="699E4C88" w14:textId="77777777" w:rsidR="0053243C" w:rsidRDefault="00000000">
      <w:pPr>
        <w:rPr>
          <w:rFonts w:ascii="Arial" w:hAnsi="Arial"/>
          <w:i/>
          <w:iCs/>
          <w:color w:val="222222"/>
          <w:sz w:val="24"/>
          <w:szCs w:val="24"/>
          <w:highlight w:val="white"/>
        </w:rPr>
      </w:pPr>
      <w:r>
        <w:rPr>
          <w:rFonts w:ascii="Arial" w:hAnsi="Arial"/>
          <w:i/>
          <w:iCs/>
          <w:color w:val="222222"/>
          <w:sz w:val="24"/>
          <w:szCs w:val="24"/>
          <w:highlight w:val="white"/>
        </w:rPr>
        <w:t>sudo find /opt/serosoft/v2_uploads/basedir/* -iname 'sssfsf1633008260941.pdf'</w:t>
      </w:r>
    </w:p>
    <w:p w14:paraId="699E4C89" w14:textId="77777777" w:rsidR="0053243C" w:rsidRDefault="0053243C">
      <w:pPr>
        <w:rPr>
          <w:rFonts w:ascii="Arial" w:hAnsi="Arial"/>
          <w:i/>
          <w:iCs/>
          <w:color w:val="222222"/>
          <w:sz w:val="24"/>
          <w:szCs w:val="24"/>
          <w:highlight w:val="white"/>
        </w:rPr>
      </w:pPr>
    </w:p>
    <w:p w14:paraId="699E4C8A" w14:textId="77777777" w:rsidR="0053243C" w:rsidRDefault="00000000">
      <w:pPr>
        <w:rPr>
          <w:ins w:id="368" w:author="Unknown Author" w:date="2022-03-31T11:24:00Z"/>
          <w:rFonts w:ascii="Arial" w:hAnsi="Arial"/>
          <w:color w:val="222222"/>
          <w:sz w:val="24"/>
          <w:szCs w:val="24"/>
          <w:highlight w:val="white"/>
        </w:rPr>
      </w:pPr>
      <w:r>
        <w:rPr>
          <w:rFonts w:ascii="Arial" w:hAnsi="Arial"/>
          <w:color w:val="222222"/>
          <w:sz w:val="24"/>
          <w:szCs w:val="24"/>
          <w:highlight w:val="white"/>
        </w:rPr>
        <w:t>ls -lart | grep "Yuvraj Singh1623062846290.pdf"</w:t>
      </w:r>
    </w:p>
    <w:p w14:paraId="699E4C8B" w14:textId="77777777" w:rsidR="0053243C" w:rsidRDefault="0053243C">
      <w:pPr>
        <w:rPr>
          <w:ins w:id="369" w:author="Unknown Author" w:date="2022-03-31T11:24:00Z"/>
          <w:rFonts w:ascii="Arial" w:hAnsi="Arial"/>
          <w:color w:val="222222"/>
          <w:sz w:val="24"/>
          <w:szCs w:val="24"/>
          <w:highlight w:val="white"/>
        </w:rPr>
      </w:pPr>
    </w:p>
    <w:p w14:paraId="699E4C8C" w14:textId="77777777" w:rsidR="0053243C" w:rsidRDefault="00000000">
      <w:pPr>
        <w:rPr>
          <w:ins w:id="370" w:author="Unknown Author" w:date="2022-03-31T11:24:00Z"/>
          <w:rFonts w:ascii="Arial" w:hAnsi="Arial"/>
          <w:color w:val="222222"/>
          <w:sz w:val="24"/>
          <w:szCs w:val="24"/>
          <w:highlight w:val="white"/>
        </w:rPr>
      </w:pPr>
      <w:ins w:id="371" w:author="Unknown Author" w:date="2022-03-31T11:24:00Z">
        <w:r>
          <w:rPr>
            <w:rFonts w:ascii="Arial" w:hAnsi="Arial"/>
            <w:color w:val="222222"/>
            <w:sz w:val="24"/>
            <w:szCs w:val="24"/>
            <w:highlight w:val="white"/>
          </w:rPr>
          <w:t>find / -iname temp</w:t>
        </w:r>
      </w:ins>
    </w:p>
    <w:p w14:paraId="699E4C8D" w14:textId="77777777" w:rsidR="0053243C" w:rsidRDefault="00000000">
      <w:pPr>
        <w:rPr>
          <w:rFonts w:ascii="Arial" w:hAnsi="Arial"/>
          <w:color w:val="222222"/>
          <w:sz w:val="24"/>
          <w:szCs w:val="24"/>
          <w:highlight w:val="white"/>
        </w:rPr>
      </w:pPr>
      <w:ins w:id="372" w:author="Unknown Author" w:date="2022-03-31T11:25:00Z">
        <w:r>
          <w:rPr>
            <w:rFonts w:ascii="Arial" w:hAnsi="Arial"/>
            <w:color w:val="222222"/>
            <w:sz w:val="24"/>
            <w:szCs w:val="24"/>
            <w:highlight w:val="white"/>
          </w:rPr>
          <w:t>find / -iname competitive589</w:t>
        </w:r>
      </w:ins>
    </w:p>
    <w:p w14:paraId="699E4C8E" w14:textId="77777777" w:rsidR="0053243C" w:rsidRDefault="0053243C">
      <w:pPr>
        <w:rPr>
          <w:rStyle w:val="SourceText"/>
          <w:rFonts w:ascii="Arial" w:hAnsi="Arial"/>
          <w:color w:val="222222"/>
          <w:highlight w:val="white"/>
        </w:rPr>
      </w:pPr>
    </w:p>
    <w:p w14:paraId="699E4C8F" w14:textId="77777777" w:rsidR="0053243C" w:rsidRDefault="00000000">
      <w:pPr>
        <w:rPr>
          <w:rFonts w:ascii="Arial" w:hAnsi="Arial"/>
          <w:b/>
          <w:i/>
          <w:iCs/>
          <w:color w:val="222222"/>
          <w:highlight w:val="white"/>
        </w:rPr>
      </w:pPr>
      <w:r>
        <w:rPr>
          <w:rFonts w:ascii="Arial" w:hAnsi="Arial"/>
          <w:b/>
          <w:i/>
          <w:iCs/>
          <w:color w:val="222222"/>
          <w:highlight w:val="white"/>
        </w:rPr>
        <w:t>==== +10 +30 data remove ===</w:t>
      </w:r>
    </w:p>
    <w:p w14:paraId="699E4C90" w14:textId="77777777" w:rsidR="0053243C" w:rsidRDefault="0053243C">
      <w:pPr>
        <w:rPr>
          <w:rFonts w:ascii="Arial" w:hAnsi="Arial"/>
          <w:b/>
          <w:i/>
          <w:iCs/>
          <w:color w:val="222222"/>
          <w:highlight w:val="white"/>
        </w:rPr>
      </w:pPr>
    </w:p>
    <w:p w14:paraId="699E4C91" w14:textId="77777777" w:rsidR="0053243C" w:rsidRDefault="00000000">
      <w:pPr>
        <w:pStyle w:val="PreformattedText"/>
        <w:rPr>
          <w:rFonts w:ascii="Arial" w:hAnsi="Arial"/>
          <w:b/>
          <w:i/>
          <w:iCs/>
          <w:color w:val="222222"/>
          <w:sz w:val="62"/>
          <w:highlight w:val="white"/>
        </w:rPr>
      </w:pPr>
      <w:r>
        <w:rPr>
          <w:rStyle w:val="SourceText"/>
          <w:rFonts w:ascii="Arial" w:hAnsi="Arial"/>
          <w:b/>
          <w:i/>
          <w:iCs/>
          <w:color w:val="222222"/>
          <w:sz w:val="24"/>
          <w:szCs w:val="24"/>
          <w:highlight w:val="white"/>
        </w:rPr>
        <w:t>#find /var/log -name "*.log" -type f -mtime +30 -exec rm -f {} \;</w:t>
      </w:r>
    </w:p>
    <w:p w14:paraId="699E4C92" w14:textId="77777777" w:rsidR="0053243C" w:rsidRDefault="0053243C">
      <w:pPr>
        <w:rPr>
          <w:rFonts w:ascii="Arial" w:hAnsi="Arial"/>
          <w:b/>
          <w:i/>
          <w:iCs/>
          <w:color w:val="222222"/>
          <w:highlight w:val="white"/>
        </w:rPr>
      </w:pPr>
    </w:p>
    <w:p w14:paraId="699E4C93" w14:textId="77777777" w:rsidR="0053243C" w:rsidRDefault="00000000">
      <w:pPr>
        <w:rPr>
          <w:ins w:id="373" w:author="Unknown Author" w:date="2022-12-02T13:15:00Z"/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>find /opt/serosoft/db_backup/ -type d -mtime +60 -exec rm -rf {} \;</w:t>
      </w:r>
    </w:p>
    <w:p w14:paraId="699E4C94" w14:textId="77777777" w:rsidR="0053243C" w:rsidRDefault="0053243C">
      <w:pPr>
        <w:rPr>
          <w:ins w:id="374" w:author="Unknown Author" w:date="2022-12-02T13:15:00Z"/>
          <w:rFonts w:ascii="Arial" w:hAnsi="Arial"/>
          <w:i/>
          <w:iCs/>
          <w:color w:val="222222"/>
          <w:highlight w:val="white"/>
        </w:rPr>
      </w:pPr>
    </w:p>
    <w:p w14:paraId="699E4C95" w14:textId="77777777" w:rsidR="0053243C" w:rsidRDefault="00000000">
      <w:pPr>
        <w:rPr>
          <w:ins w:id="375" w:author="Unknown Author" w:date="2022-12-02T13:15:00Z"/>
          <w:sz w:val="18"/>
        </w:rPr>
      </w:pPr>
      <w:ins w:id="376" w:author="Unknown Author" w:date="2022-12-02T13:15:00Z">
        <w:r>
          <w:rPr>
            <w:rFonts w:ascii="Arial" w:hAnsi="Arial"/>
            <w:i/>
            <w:iCs/>
            <w:color w:val="222222"/>
            <w:sz w:val="18"/>
            <w:highlight w:val="white"/>
          </w:rPr>
          <w:t xml:space="preserve">command do delete 30days old files </w:t>
        </w:r>
        <w:r>
          <w:rPr>
            <w:sz w:val="18"/>
          </w:rPr>
          <w:t xml:space="preserve">find . -mtime +30 -exec rm {} \; </w:t>
        </w:r>
      </w:ins>
    </w:p>
    <w:p w14:paraId="699E4C96" w14:textId="77777777" w:rsidR="0053243C" w:rsidRDefault="0053243C">
      <w:pPr>
        <w:rPr>
          <w:ins w:id="377" w:author="Unknown Author" w:date="2022-12-02T13:15:00Z"/>
          <w:sz w:val="18"/>
        </w:rPr>
      </w:pPr>
    </w:p>
    <w:p w14:paraId="699E4C97" w14:textId="77777777" w:rsidR="0053243C" w:rsidRDefault="00000000">
      <w:pPr>
        <w:rPr>
          <w:ins w:id="378" w:author="Unknown Author" w:date="2022-12-02T13:16:00Z"/>
          <w:sz w:val="18"/>
        </w:rPr>
      </w:pPr>
      <w:ins w:id="379" w:author="Unknown Author" w:date="2022-12-02T13:16:00Z">
        <w:r>
          <w:rPr>
            <w:sz w:val="18"/>
          </w:rPr>
          <w:t xml:space="preserve">command do delete 30days old files </w:t>
        </w:r>
      </w:ins>
    </w:p>
    <w:p w14:paraId="699E4C98" w14:textId="77777777" w:rsidR="0053243C" w:rsidRDefault="00000000">
      <w:ins w:id="380" w:author="Unknown Author" w:date="2022-12-02T13:16:00Z">
        <w:r>
          <w:t xml:space="preserve">find . -mtime +30 -exec rm {} \; </w:t>
        </w:r>
      </w:ins>
    </w:p>
    <w:p w14:paraId="699E4C99" w14:textId="77777777" w:rsidR="0053243C" w:rsidRDefault="0053243C">
      <w:pPr>
        <w:rPr>
          <w:ins w:id="381" w:author="Unknown Author" w:date="2022-12-02T13:15:00Z"/>
          <w:sz w:val="18"/>
        </w:rPr>
      </w:pPr>
    </w:p>
    <w:p w14:paraId="699E4C9A" w14:textId="77777777" w:rsidR="0053243C" w:rsidRDefault="0053243C">
      <w:pPr>
        <w:rPr>
          <w:ins w:id="382" w:author="Unknown Author" w:date="2022-12-23T12:49:00Z"/>
          <w:rFonts w:ascii="Arial" w:hAnsi="Arial"/>
          <w:i/>
          <w:iCs/>
          <w:color w:val="222222"/>
          <w:highlight w:val="white"/>
        </w:rPr>
      </w:pPr>
    </w:p>
    <w:p w14:paraId="699E4C9B" w14:textId="77777777" w:rsidR="0053243C" w:rsidRDefault="00000000">
      <w:pPr>
        <w:rPr>
          <w:ins w:id="383" w:author="Unknown Author" w:date="2022-12-23T12:49:00Z"/>
          <w:rFonts w:ascii="Arial" w:hAnsi="Arial"/>
          <w:i/>
          <w:iCs/>
          <w:color w:val="222222"/>
          <w:highlight w:val="white"/>
        </w:rPr>
      </w:pPr>
      <w:ins w:id="384" w:author="Unknown Author" w:date="2022-12-23T12:49:00Z">
        <w:r>
          <w:rPr>
            <w:rFonts w:ascii="Arial" w:hAnsi="Arial"/>
            <w:i/>
            <w:iCs/>
            <w:color w:val="222222"/>
            <w:highlight w:val="white"/>
          </w:rPr>
          <w:t>======= multiple file cp one directory=========</w:t>
        </w:r>
      </w:ins>
    </w:p>
    <w:p w14:paraId="699E4C9C" w14:textId="77777777" w:rsidR="0053243C" w:rsidRDefault="0053243C">
      <w:pPr>
        <w:rPr>
          <w:ins w:id="385" w:author="Unknown Author" w:date="2022-12-23T12:49:00Z"/>
          <w:rFonts w:ascii="Arial" w:hAnsi="Arial"/>
          <w:i/>
          <w:iCs/>
          <w:color w:val="222222"/>
          <w:highlight w:val="white"/>
        </w:rPr>
      </w:pPr>
    </w:p>
    <w:p w14:paraId="699E4C9D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ins w:id="386" w:author="Unknown Author" w:date="2022-12-23T12:49:00Z">
        <w:r>
          <w:rPr>
            <w:rFonts w:ascii="Arial" w:hAnsi="Arial"/>
            <w:i/>
            <w:iCs/>
            <w:color w:val="222222"/>
            <w:highlight w:val="white"/>
          </w:rPr>
          <w:t>find . -name 'Finance data for sage x3 program*' -exec cp -rfp {} /home/seroadmin/23dec/ \;</w:t>
        </w:r>
      </w:ins>
    </w:p>
    <w:p w14:paraId="699E4C9E" w14:textId="77777777" w:rsidR="0053243C" w:rsidRDefault="0053243C">
      <w:pPr>
        <w:rPr>
          <w:rFonts w:ascii="Arial" w:hAnsi="Arial"/>
          <w:i/>
          <w:iCs/>
          <w:color w:val="222222"/>
          <w:highlight w:val="white"/>
        </w:rPr>
      </w:pPr>
    </w:p>
    <w:p w14:paraId="699E4C9F" w14:textId="77777777" w:rsidR="0053243C" w:rsidRDefault="00000000">
      <w:pPr>
        <w:rPr>
          <w:rFonts w:ascii="Arial" w:hAnsi="Arial"/>
          <w:b/>
          <w:color w:val="222222"/>
          <w:highlight w:val="white"/>
        </w:rPr>
      </w:pPr>
      <w:r>
        <w:rPr>
          <w:rFonts w:ascii="Arial" w:hAnsi="Arial"/>
          <w:b/>
          <w:color w:val="222222"/>
          <w:highlight w:val="white"/>
        </w:rPr>
        <w:t>---------- donot – run this cmd ===------------------delet 100M files-----</w:t>
      </w:r>
    </w:p>
    <w:p w14:paraId="699E4CA0" w14:textId="77777777" w:rsidR="0053243C" w:rsidRDefault="0053243C">
      <w:pPr>
        <w:jc w:val="center"/>
        <w:rPr>
          <w:rFonts w:ascii="Arial" w:hAnsi="Arial"/>
          <w:b/>
          <w:color w:val="222222"/>
          <w:highlight w:val="white"/>
        </w:rPr>
      </w:pPr>
    </w:p>
    <w:p w14:paraId="699E4CA1" w14:textId="77777777" w:rsidR="0053243C" w:rsidRDefault="00000000">
      <w:pPr>
        <w:rPr>
          <w:rFonts w:ascii="Arial" w:hAnsi="Arial"/>
          <w:b/>
          <w:color w:val="222222"/>
          <w:highlight w:val="white"/>
        </w:rPr>
      </w:pPr>
      <w:bookmarkStart w:id="387" w:name="%3Adav.co"/>
      <w:bookmarkEnd w:id="387"/>
      <w:r>
        <w:rPr>
          <w:rFonts w:ascii="Arial" w:hAnsi="Arial"/>
          <w:b/>
          <w:color w:val="222222"/>
          <w:highlight w:val="white"/>
        </w:rPr>
        <w:t>find . -size +100M -delete</w:t>
      </w:r>
    </w:p>
    <w:p w14:paraId="699E4CA2" w14:textId="77777777" w:rsidR="0053243C" w:rsidRDefault="0053243C">
      <w:pPr>
        <w:rPr>
          <w:rFonts w:ascii="Arial" w:hAnsi="Arial"/>
          <w:b/>
          <w:color w:val="222222"/>
          <w:highlight w:val="white"/>
        </w:rPr>
      </w:pPr>
    </w:p>
    <w:p w14:paraId="699E4CA3" w14:textId="77777777" w:rsidR="0053243C" w:rsidRDefault="00000000">
      <w:pPr>
        <w:rPr>
          <w:rFonts w:ascii="Arial" w:hAnsi="Arial"/>
          <w:i/>
          <w:iCs/>
          <w:color w:val="222222"/>
          <w:sz w:val="62"/>
          <w:szCs w:val="21"/>
          <w:highlight w:val="white"/>
        </w:rPr>
      </w:pPr>
      <w:r>
        <w:rPr>
          <w:rStyle w:val="SourceText"/>
          <w:rFonts w:ascii="Arial" w:hAnsi="Arial"/>
          <w:b/>
          <w:i/>
          <w:iCs/>
          <w:color w:val="222222"/>
          <w:highlight w:val="white"/>
        </w:rPr>
        <w:t>=========&gt;&gt;&gt;&gt;&gt;&gt;&gt;&gt;&gt;&gt;</w:t>
      </w:r>
    </w:p>
    <w:p w14:paraId="699E4CA4" w14:textId="77777777" w:rsidR="0053243C" w:rsidRDefault="0053243C">
      <w:pPr>
        <w:rPr>
          <w:rStyle w:val="SourceText"/>
          <w:rFonts w:ascii="Arial" w:hAnsi="Arial"/>
        </w:rPr>
      </w:pPr>
    </w:p>
    <w:p w14:paraId="699E4CA5" w14:textId="77777777" w:rsidR="0053243C" w:rsidRDefault="00000000">
      <w:pPr>
        <w:rPr>
          <w:b/>
          <w:bCs/>
        </w:rPr>
      </w:pPr>
      <w:r>
        <w:rPr>
          <w:b/>
          <w:bCs/>
        </w:rPr>
        <w:t>=== content change ==</w:t>
      </w:r>
    </w:p>
    <w:p w14:paraId="699E4CA6" w14:textId="77777777" w:rsidR="0053243C" w:rsidRDefault="0053243C"/>
    <w:p w14:paraId="699E4CA7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bookmarkStart w:id="388" w:name="%3Ae4l.co"/>
      <w:bookmarkEnd w:id="388"/>
      <w:r>
        <w:rPr>
          <w:rStyle w:val="SourceText"/>
          <w:rFonts w:ascii="Arial" w:hAnsi="Arial"/>
          <w:i/>
          <w:iCs/>
          <w:color w:val="222222"/>
          <w:highlight w:val="white"/>
        </w:rPr>
        <w:t>sudo sed -i 's/'ss_root'/'prod_root'/g' autest.txt</w:t>
      </w:r>
    </w:p>
    <w:p w14:paraId="699E4CA8" w14:textId="77777777" w:rsidR="0053243C" w:rsidRDefault="0053243C">
      <w:pPr>
        <w:rPr>
          <w:rStyle w:val="SourceText"/>
          <w:rFonts w:ascii="Arial" w:hAnsi="Arial"/>
        </w:rPr>
      </w:pPr>
    </w:p>
    <w:p w14:paraId="699E4CA9" w14:textId="77777777" w:rsidR="0053243C" w:rsidRDefault="00000000">
      <w:pPr>
        <w:rPr>
          <w:rFonts w:ascii="Arial" w:hAnsi="Arial"/>
          <w:b/>
          <w:bCs/>
          <w:i/>
          <w:iCs/>
          <w:color w:val="222222"/>
          <w:highlight w:val="white"/>
        </w:rPr>
      </w:pPr>
      <w:r>
        <w:rPr>
          <w:rFonts w:ascii="Arial" w:hAnsi="Arial"/>
          <w:b/>
          <w:bCs/>
          <w:i/>
          <w:iCs/>
          <w:color w:val="222222"/>
          <w:highlight w:val="white"/>
        </w:rPr>
        <w:t>replace the content without open file</w:t>
      </w:r>
    </w:p>
    <w:p w14:paraId="699E4CAA" w14:textId="77777777" w:rsidR="0053243C" w:rsidRDefault="0053243C">
      <w:pPr>
        <w:rPr>
          <w:rFonts w:ascii="Arial" w:hAnsi="Arial"/>
          <w:i/>
          <w:iCs/>
          <w:color w:val="222222"/>
          <w:highlight w:val="white"/>
        </w:rPr>
      </w:pPr>
    </w:p>
    <w:p w14:paraId="699E4CAB" w14:textId="77777777" w:rsidR="0053243C" w:rsidRDefault="00000000">
      <w:pPr>
        <w:rPr>
          <w:ins w:id="389" w:author="Unknown Author" w:date="2022-06-16T11:15:00Z"/>
          <w:rFonts w:ascii="Arial" w:hAnsi="Arial"/>
          <w:i/>
          <w:iCs/>
          <w:color w:val="222222"/>
          <w:highlight w:val="white"/>
        </w:rPr>
      </w:pPr>
      <w:bookmarkStart w:id="390" w:name="%3Afkc.co"/>
      <w:bookmarkEnd w:id="390"/>
      <w:r>
        <w:rPr>
          <w:rStyle w:val="SourceText"/>
          <w:rFonts w:ascii="Arial" w:hAnsi="Arial"/>
          <w:i/>
          <w:iCs/>
          <w:color w:val="222222"/>
          <w:highlight w:val="white"/>
        </w:rPr>
        <w:t>#sudo sed -i 's/'ss_root'/'prod_root'/g' autest.txt</w:t>
      </w:r>
    </w:p>
    <w:p w14:paraId="699E4CAC" w14:textId="77777777" w:rsidR="0053243C" w:rsidRDefault="0053243C">
      <w:pPr>
        <w:rPr>
          <w:ins w:id="391" w:author="Unknown Author" w:date="2022-06-16T11:15:00Z"/>
          <w:rStyle w:val="SourceText"/>
          <w:rFonts w:ascii="Arial" w:hAnsi="Arial"/>
        </w:rPr>
      </w:pPr>
    </w:p>
    <w:p w14:paraId="699E4CAD" w14:textId="77777777" w:rsidR="0053243C" w:rsidRDefault="0053243C">
      <w:pPr>
        <w:rPr>
          <w:ins w:id="392" w:author="Unknown Author" w:date="2022-06-16T11:15:00Z"/>
          <w:rStyle w:val="SourceText"/>
          <w:rFonts w:ascii="Arial" w:hAnsi="Arial"/>
        </w:rPr>
      </w:pPr>
    </w:p>
    <w:p w14:paraId="699E4CAE" w14:textId="77777777" w:rsidR="0053243C" w:rsidRDefault="00000000">
      <w:pPr>
        <w:rPr>
          <w:ins w:id="393" w:author="Unknown Author" w:date="2022-06-16T11:15:00Z"/>
          <w:rFonts w:ascii="Arial" w:hAnsi="Arial"/>
          <w:i/>
          <w:iCs/>
          <w:color w:val="222222"/>
          <w:highlight w:val="white"/>
        </w:rPr>
      </w:pPr>
      <w:ins w:id="394" w:author="Unknown Author" w:date="2022-06-16T11:15:00Z">
        <w:r>
          <w:rPr>
            <w:rStyle w:val="SourceText"/>
            <w:rFonts w:ascii="Arial" w:hAnsi="Arial"/>
            <w:i/>
            <w:iCs/>
            <w:color w:val="222222"/>
            <w:highlight w:val="white"/>
          </w:rPr>
          <w:t>replace the content with open file</w:t>
        </w:r>
      </w:ins>
    </w:p>
    <w:p w14:paraId="699E4CAF" w14:textId="77777777" w:rsidR="0053243C" w:rsidRDefault="0053243C">
      <w:pPr>
        <w:rPr>
          <w:ins w:id="395" w:author="Unknown Author" w:date="2022-06-16T11:15:00Z"/>
          <w:rStyle w:val="SourceText"/>
          <w:rFonts w:ascii="Arial" w:hAnsi="Arial"/>
        </w:rPr>
      </w:pPr>
    </w:p>
    <w:p w14:paraId="699E4CB0" w14:textId="77777777" w:rsidR="0053243C" w:rsidRDefault="00000000">
      <w:pPr>
        <w:rPr>
          <w:ins w:id="396" w:author="Unknown Author" w:date="2022-06-16T11:15:00Z"/>
          <w:rFonts w:ascii="Arial" w:hAnsi="Arial"/>
          <w:i/>
          <w:iCs/>
          <w:color w:val="222222"/>
          <w:highlight w:val="white"/>
        </w:rPr>
      </w:pPr>
      <w:ins w:id="397" w:author="Unknown Author" w:date="2022-06-16T11:15:00Z">
        <w:r>
          <w:rPr>
            <w:rStyle w:val="SourceText"/>
            <w:rFonts w:ascii="Arial" w:hAnsi="Arial"/>
            <w:i/>
            <w:iCs/>
            <w:color w:val="222222"/>
            <w:highlight w:val="white"/>
          </w:rPr>
          <w:t>:% s/anantu.academiaerp.com/academia.anu.edu.in/gi</w:t>
        </w:r>
      </w:ins>
    </w:p>
    <w:p w14:paraId="699E4CB1" w14:textId="77777777" w:rsidR="0053243C" w:rsidRDefault="0053243C">
      <w:pPr>
        <w:rPr>
          <w:ins w:id="398" w:author="Unknown Author" w:date="2022-06-16T11:15:00Z"/>
          <w:rStyle w:val="SourceText"/>
          <w:rFonts w:ascii="Arial" w:hAnsi="Arial"/>
        </w:rPr>
      </w:pPr>
    </w:p>
    <w:p w14:paraId="699E4CB2" w14:textId="77777777" w:rsidR="0053243C" w:rsidRDefault="00000000">
      <w:pPr>
        <w:rPr>
          <w:ins w:id="399" w:author="Unknown Author" w:date="2022-06-16T11:15:00Z"/>
          <w:rStyle w:val="SourceText"/>
          <w:rFonts w:ascii="Arial" w:hAnsi="Arial"/>
        </w:rPr>
      </w:pPr>
      <w:ins w:id="400" w:author="Unknown Author" w:date="2022-06-16T11:15:00Z">
        <w:r>
          <w:rPr>
            <w:rFonts w:ascii="Arial" w:hAnsi="Arial"/>
            <w:i/>
            <w:iCs/>
            <w:noProof/>
            <w:color w:val="222222"/>
            <w:highlight w:val="white"/>
          </w:rPr>
          <w:lastRenderedPageBreak/>
          <w:drawing>
            <wp:anchor distT="0" distB="0" distL="0" distR="0" simplePos="0" relativeHeight="44" behindDoc="0" locked="0" layoutInCell="1" allowOverlap="1" wp14:anchorId="699E525B" wp14:editId="699E525C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6477000" cy="3641090"/>
              <wp:effectExtent l="0" t="0" r="0" b="0"/>
              <wp:wrapSquare wrapText="largest"/>
              <wp:docPr id="23" name="Image4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3" name="Image43"/>
                      <pic:cNvPicPr>
                        <a:picLocks noChangeAspect="1" noChangeArrowheads="1"/>
                      </pic:cNvPicPr>
                    </pic:nvPicPr>
                    <pic:blipFill>
                      <a:blip r:embed="rId5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477000" cy="36410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ins>
    </w:p>
    <w:p w14:paraId="699E4CB3" w14:textId="77777777" w:rsidR="0053243C" w:rsidRDefault="0053243C">
      <w:pPr>
        <w:rPr>
          <w:ins w:id="401" w:author="Unknown Author" w:date="2022-06-16T11:15:00Z"/>
          <w:rStyle w:val="SourceText"/>
          <w:rFonts w:ascii="Arial" w:hAnsi="Arial"/>
        </w:rPr>
      </w:pPr>
    </w:p>
    <w:p w14:paraId="699E4CB4" w14:textId="77777777" w:rsidR="0053243C" w:rsidRDefault="0053243C">
      <w:pPr>
        <w:rPr>
          <w:ins w:id="402" w:author="Unknown Author" w:date="2022-06-16T11:15:00Z"/>
          <w:rStyle w:val="SourceText"/>
          <w:rFonts w:ascii="Arial" w:hAnsi="Arial"/>
        </w:rPr>
      </w:pPr>
    </w:p>
    <w:p w14:paraId="699E4CB5" w14:textId="77777777" w:rsidR="0053243C" w:rsidRDefault="0053243C">
      <w:pPr>
        <w:rPr>
          <w:rStyle w:val="SourceText"/>
          <w:rFonts w:ascii="Arial" w:hAnsi="Arial"/>
        </w:rPr>
      </w:pPr>
    </w:p>
    <w:p w14:paraId="699E4CB6" w14:textId="77777777" w:rsidR="0053243C" w:rsidRDefault="0053243C">
      <w:pPr>
        <w:rPr>
          <w:rStyle w:val="SourceText"/>
          <w:rFonts w:ascii="Arial" w:hAnsi="Arial"/>
        </w:rPr>
      </w:pPr>
    </w:p>
    <w:p w14:paraId="699E4CB7" w14:textId="77777777" w:rsidR="0053243C" w:rsidRDefault="00000000">
      <w:pPr>
        <w:jc w:val="center"/>
        <w:rPr>
          <w:b/>
          <w:bCs/>
          <w:sz w:val="56"/>
        </w:rPr>
      </w:pPr>
      <w:r>
        <w:rPr>
          <w:b/>
          <w:bCs/>
          <w:sz w:val="56"/>
        </w:rPr>
        <w:t>===run two command ==</w:t>
      </w:r>
    </w:p>
    <w:p w14:paraId="699E4CB8" w14:textId="77777777" w:rsidR="0053243C" w:rsidRDefault="0053243C">
      <w:pPr>
        <w:jc w:val="center"/>
        <w:rPr>
          <w:b/>
          <w:bCs/>
          <w:sz w:val="56"/>
        </w:rPr>
      </w:pPr>
    </w:p>
    <w:p w14:paraId="699E4CB9" w14:textId="77777777" w:rsidR="0053243C" w:rsidRDefault="00000000">
      <w:pPr>
        <w:rPr>
          <w:sz w:val="28"/>
          <w:szCs w:val="28"/>
        </w:rPr>
      </w:pPr>
      <w:bookmarkStart w:id="403" w:name="%3Abqi.co"/>
      <w:bookmarkEnd w:id="403"/>
      <w:r>
        <w:rPr>
          <w:sz w:val="28"/>
          <w:szCs w:val="28"/>
        </w:rPr>
        <w:t>sudo chown -R www-data:www-data enquire &amp;&amp; sudo chmod -R 755 enquire</w:t>
      </w:r>
    </w:p>
    <w:p w14:paraId="699E4CBA" w14:textId="77777777" w:rsidR="0053243C" w:rsidRDefault="0053243C">
      <w:pPr>
        <w:jc w:val="center"/>
        <w:rPr>
          <w:b/>
          <w:bCs/>
          <w:sz w:val="56"/>
        </w:rPr>
      </w:pPr>
    </w:p>
    <w:p w14:paraId="699E4CBB" w14:textId="77777777" w:rsidR="0053243C" w:rsidRDefault="0053243C">
      <w:pPr>
        <w:jc w:val="center"/>
        <w:rPr>
          <w:b/>
          <w:bCs/>
          <w:sz w:val="56"/>
        </w:rPr>
      </w:pPr>
    </w:p>
    <w:p w14:paraId="699E4CBC" w14:textId="77777777" w:rsidR="0053243C" w:rsidRDefault="0053243C">
      <w:pPr>
        <w:jc w:val="center"/>
        <w:rPr>
          <w:b/>
          <w:bCs/>
          <w:sz w:val="56"/>
        </w:rPr>
      </w:pPr>
    </w:p>
    <w:p w14:paraId="699E4CBD" w14:textId="77777777" w:rsidR="0053243C" w:rsidRDefault="00000000">
      <w:pPr>
        <w:jc w:val="center"/>
        <w:rPr>
          <w:b/>
          <w:bCs/>
          <w:sz w:val="56"/>
        </w:rPr>
      </w:pPr>
      <w:r>
        <w:rPr>
          <w:b/>
          <w:bCs/>
          <w:sz w:val="56"/>
        </w:rPr>
        <w:t>==== app_cerp file change =====</w:t>
      </w:r>
    </w:p>
    <w:p w14:paraId="699E4CBE" w14:textId="77777777" w:rsidR="0053243C" w:rsidRDefault="0053243C">
      <w:pPr>
        <w:jc w:val="center"/>
        <w:rPr>
          <w:b/>
          <w:bCs/>
          <w:sz w:val="56"/>
        </w:rPr>
      </w:pPr>
    </w:p>
    <w:p w14:paraId="699E4CBF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1- login instance </w:t>
      </w:r>
    </w:p>
    <w:p w14:paraId="699E4CC0" w14:textId="77777777" w:rsidR="0053243C" w:rsidRDefault="0053243C">
      <w:pPr>
        <w:rPr>
          <w:b/>
          <w:bCs/>
          <w:sz w:val="26"/>
          <w:szCs w:val="26"/>
        </w:rPr>
      </w:pPr>
    </w:p>
    <w:p w14:paraId="699E4CC1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2- take backup old file</w:t>
      </w:r>
    </w:p>
    <w:p w14:paraId="699E4CC2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#cd /var/www/html/collegetest  (changeing file location)</w:t>
      </w:r>
    </w:p>
    <w:p w14:paraId="699E4CC3" w14:textId="77777777" w:rsidR="0053243C" w:rsidRDefault="0053243C">
      <w:pPr>
        <w:rPr>
          <w:b/>
          <w:bCs/>
          <w:sz w:val="26"/>
          <w:szCs w:val="26"/>
        </w:rPr>
      </w:pPr>
    </w:p>
    <w:p w14:paraId="699E4CC4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3-copy date on server</w:t>
      </w:r>
    </w:p>
    <w:p w14:paraId="699E4CC5" w14:textId="77777777" w:rsidR="0053243C" w:rsidRDefault="00000000">
      <w:r>
        <w:rPr>
          <w:b/>
          <w:bCs/>
          <w:sz w:val="26"/>
          <w:szCs w:val="26"/>
        </w:rPr>
        <w:t>#</w:t>
      </w:r>
      <w:r>
        <w:rPr>
          <w:rFonts w:ascii="Times New Roman" w:hAnsi="Times New Roman"/>
          <w:b/>
          <w:bCs/>
          <w:color w:val="000000"/>
          <w:sz w:val="26"/>
          <w:szCs w:val="26"/>
          <w:highlight w:val="white"/>
          <w:u w:val="single"/>
        </w:rPr>
        <w:t xml:space="preserve">scp -r app_cerp </w:t>
      </w:r>
      <w:hyperlink r:id="rId52">
        <w:r>
          <w:rPr>
            <w:rStyle w:val="Hyperlink"/>
            <w:sz w:val="26"/>
            <w:szCs w:val="26"/>
          </w:rPr>
          <w:t>devadmin@imt-marketing.centralindia.cloudapp.azure.com</w:t>
        </w:r>
      </w:hyperlink>
      <w:r>
        <w:rPr>
          <w:rFonts w:ascii="Times New Roman" w:hAnsi="Times New Roman"/>
          <w:b/>
          <w:bCs/>
          <w:color w:val="000000"/>
          <w:sz w:val="26"/>
          <w:szCs w:val="26"/>
          <w:highlight w:val="white"/>
          <w:u w:val="single"/>
        </w:rPr>
        <w:t>:/home/devadmin</w:t>
      </w:r>
    </w:p>
    <w:p w14:paraId="699E4CC6" w14:textId="77777777" w:rsidR="0053243C" w:rsidRDefault="0053243C">
      <w:pPr>
        <w:rPr>
          <w:b/>
          <w:bCs/>
          <w:color w:val="000000"/>
          <w:sz w:val="26"/>
          <w:szCs w:val="26"/>
        </w:rPr>
      </w:pPr>
    </w:p>
    <w:p w14:paraId="699E4CC7" w14:textId="77777777" w:rsidR="0053243C" w:rsidRDefault="00000000">
      <w:pPr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>4- after then copy correct location</w:t>
      </w:r>
    </w:p>
    <w:p w14:paraId="699E4CC8" w14:textId="77777777" w:rsidR="0053243C" w:rsidRDefault="00000000">
      <w:pPr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#cd </w:t>
      </w:r>
      <w:r>
        <w:rPr>
          <w:b/>
          <w:bCs/>
          <w:i/>
          <w:iCs/>
          <w:color w:val="000000"/>
          <w:sz w:val="26"/>
          <w:szCs w:val="26"/>
        </w:rPr>
        <w:t>/var/www/html/collegetest</w:t>
      </w:r>
    </w:p>
    <w:p w14:paraId="699E4CC9" w14:textId="77777777" w:rsidR="0053243C" w:rsidRDefault="0053243C">
      <w:pPr>
        <w:rPr>
          <w:b/>
          <w:bCs/>
          <w:sz w:val="26"/>
          <w:szCs w:val="26"/>
        </w:rPr>
      </w:pPr>
    </w:p>
    <w:p w14:paraId="699E4CCA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5-  change permission </w:t>
      </w:r>
    </w:p>
    <w:p w14:paraId="699E4CCB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 sudo chmod 755 app_cerp.js</w:t>
      </w:r>
    </w:p>
    <w:p w14:paraId="699E4CCC" w14:textId="77777777" w:rsidR="0053243C" w:rsidRDefault="0053243C">
      <w:pPr>
        <w:rPr>
          <w:b/>
          <w:bCs/>
          <w:sz w:val="26"/>
          <w:szCs w:val="26"/>
        </w:rPr>
      </w:pPr>
    </w:p>
    <w:p w14:paraId="699E4CCD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6-sudo chown www-data:www-data app.cerp.js</w:t>
      </w:r>
    </w:p>
    <w:p w14:paraId="699E4CCE" w14:textId="77777777" w:rsidR="0053243C" w:rsidRDefault="0053243C">
      <w:pPr>
        <w:rPr>
          <w:b/>
          <w:bCs/>
          <w:sz w:val="26"/>
          <w:szCs w:val="26"/>
        </w:rPr>
      </w:pPr>
    </w:p>
    <w:p w14:paraId="699E4CCF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7- change version  (all app.js file change version increase 1 poit)</w:t>
      </w:r>
    </w:p>
    <w:p w14:paraId="699E4CD0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#sudo vi index.html</w:t>
      </w:r>
    </w:p>
    <w:p w14:paraId="699E4CD1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(var currentVersion = 1)</w:t>
      </w:r>
    </w:p>
    <w:p w14:paraId="699E4CD2" w14:textId="77777777" w:rsidR="0053243C" w:rsidRDefault="0053243C">
      <w:pPr>
        <w:rPr>
          <w:b/>
          <w:bCs/>
          <w:sz w:val="26"/>
          <w:szCs w:val="26"/>
        </w:rPr>
      </w:pPr>
    </w:p>
    <w:p w14:paraId="699E4CD3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8- review and submit </w:t>
      </w:r>
    </w:p>
    <w:p w14:paraId="699E4CD4" w14:textId="77777777" w:rsidR="0053243C" w:rsidRDefault="0053243C">
      <w:pPr>
        <w:rPr>
          <w:b/>
          <w:bCs/>
          <w:sz w:val="32"/>
        </w:rPr>
      </w:pPr>
    </w:p>
    <w:p w14:paraId="699E4CD5" w14:textId="77777777" w:rsidR="0053243C" w:rsidRDefault="0053243C"/>
    <w:p w14:paraId="699E4CD6" w14:textId="77777777" w:rsidR="0053243C" w:rsidRDefault="00000000">
      <w:pPr>
        <w:jc w:val="center"/>
        <w:rPr>
          <w:b/>
          <w:bCs/>
          <w:sz w:val="56"/>
        </w:rPr>
      </w:pPr>
      <w:r>
        <w:rPr>
          <w:b/>
          <w:bCs/>
          <w:sz w:val="56"/>
        </w:rPr>
        <w:t xml:space="preserve">==== </w:t>
      </w:r>
      <w:r>
        <w:rPr>
          <w:b/>
          <w:bCs/>
          <w:sz w:val="36"/>
          <w:szCs w:val="36"/>
        </w:rPr>
        <w:t>Deploy faculty protal director change</w:t>
      </w:r>
      <w:r>
        <w:rPr>
          <w:b/>
          <w:bCs/>
          <w:sz w:val="56"/>
        </w:rPr>
        <w:t xml:space="preserve"> =====</w:t>
      </w:r>
    </w:p>
    <w:p w14:paraId="699E4CD7" w14:textId="77777777" w:rsidR="0053243C" w:rsidRDefault="00000000">
      <w:pPr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 xml:space="preserve">1- login instance </w:t>
      </w:r>
    </w:p>
    <w:p w14:paraId="699E4CD8" w14:textId="77777777" w:rsidR="0053243C" w:rsidRDefault="0053243C">
      <w:pPr>
        <w:rPr>
          <w:i/>
          <w:iCs/>
          <w:sz w:val="26"/>
          <w:szCs w:val="26"/>
        </w:rPr>
      </w:pPr>
    </w:p>
    <w:p w14:paraId="699E4CD9" w14:textId="77777777" w:rsidR="0053243C" w:rsidRDefault="00000000">
      <w:pPr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2- take backup old file</w:t>
      </w:r>
    </w:p>
    <w:p w14:paraId="699E4CDA" w14:textId="77777777" w:rsidR="0053243C" w:rsidRDefault="00000000">
      <w:pPr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#cd /var/www/html/collegetest  (“faculty_portal”  changeing file location)</w:t>
      </w:r>
    </w:p>
    <w:p w14:paraId="699E4CDB" w14:textId="77777777" w:rsidR="0053243C" w:rsidRDefault="00000000">
      <w:pPr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# sudo  cp -r faculty_portal faculty03DecBackup</w:t>
      </w:r>
    </w:p>
    <w:p w14:paraId="699E4CDC" w14:textId="77777777" w:rsidR="0053243C" w:rsidRDefault="0053243C">
      <w:pPr>
        <w:rPr>
          <w:i/>
          <w:iCs/>
          <w:sz w:val="26"/>
          <w:szCs w:val="26"/>
        </w:rPr>
      </w:pPr>
    </w:p>
    <w:p w14:paraId="699E4CDD" w14:textId="77777777" w:rsidR="0053243C" w:rsidRDefault="00000000">
      <w:pPr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>3-copy date on server</w:t>
      </w:r>
    </w:p>
    <w:p w14:paraId="699E4CDE" w14:textId="77777777" w:rsidR="0053243C" w:rsidRDefault="00000000">
      <w:r>
        <w:rPr>
          <w:i/>
          <w:iCs/>
          <w:sz w:val="26"/>
          <w:szCs w:val="26"/>
        </w:rPr>
        <w:t>#</w:t>
      </w:r>
      <w:r>
        <w:rPr>
          <w:rFonts w:ascii="Times New Roman" w:hAnsi="Times New Roman"/>
          <w:i/>
          <w:iCs/>
          <w:color w:val="000000"/>
          <w:sz w:val="26"/>
          <w:szCs w:val="26"/>
          <w:highlight w:val="white"/>
          <w:u w:val="single"/>
        </w:rPr>
        <w:t xml:space="preserve">scp -r facutly_portal  </w:t>
      </w:r>
      <w:hyperlink r:id="rId53">
        <w:r>
          <w:rPr>
            <w:rStyle w:val="Hyperlink"/>
            <w:i/>
            <w:iCs/>
            <w:sz w:val="26"/>
            <w:szCs w:val="26"/>
          </w:rPr>
          <w:t>devadmin@imt-marketing.centralindia.cloudapp.azure.com</w:t>
        </w:r>
      </w:hyperlink>
      <w:r>
        <w:rPr>
          <w:rFonts w:ascii="Times New Roman" w:hAnsi="Times New Roman"/>
          <w:i/>
          <w:iCs/>
          <w:color w:val="000000"/>
          <w:sz w:val="26"/>
          <w:szCs w:val="26"/>
          <w:highlight w:val="white"/>
          <w:u w:val="single"/>
        </w:rPr>
        <w:t>:/home/devadmin</w:t>
      </w:r>
    </w:p>
    <w:p w14:paraId="699E4CDF" w14:textId="77777777" w:rsidR="0053243C" w:rsidRDefault="0053243C">
      <w:pPr>
        <w:rPr>
          <w:i/>
          <w:iCs/>
          <w:color w:val="000000"/>
          <w:sz w:val="26"/>
          <w:szCs w:val="26"/>
        </w:rPr>
      </w:pPr>
    </w:p>
    <w:p w14:paraId="699E4CE0" w14:textId="77777777" w:rsidR="0053243C" w:rsidRDefault="00000000">
      <w:pPr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>4- after then copy correct location</w:t>
      </w:r>
    </w:p>
    <w:p w14:paraId="699E4CE1" w14:textId="77777777" w:rsidR="0053243C" w:rsidRDefault="00000000">
      <w:pPr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>#cd /var/www/html/collegetest</w:t>
      </w:r>
    </w:p>
    <w:p w14:paraId="699E4CE2" w14:textId="77777777" w:rsidR="0053243C" w:rsidRDefault="0053243C">
      <w:pPr>
        <w:rPr>
          <w:i/>
          <w:iCs/>
          <w:sz w:val="26"/>
          <w:szCs w:val="26"/>
        </w:rPr>
      </w:pPr>
    </w:p>
    <w:p w14:paraId="699E4CE3" w14:textId="77777777" w:rsidR="0053243C" w:rsidRDefault="00000000">
      <w:pPr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 xml:space="preserve">5- change permission </w:t>
      </w:r>
    </w:p>
    <w:p w14:paraId="699E4CE4" w14:textId="77777777" w:rsidR="0053243C" w:rsidRDefault="00000000">
      <w:pPr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 xml:space="preserve"># chmod 755  </w:t>
      </w:r>
      <w:r>
        <w:rPr>
          <w:rFonts w:ascii="Times New Roman" w:hAnsi="Times New Roman"/>
          <w:i/>
          <w:iCs/>
          <w:color w:val="000000"/>
          <w:sz w:val="26"/>
          <w:szCs w:val="26"/>
          <w:highlight w:val="white"/>
          <w:u w:val="single"/>
        </w:rPr>
        <w:t>facutly_portal</w:t>
      </w:r>
    </w:p>
    <w:p w14:paraId="699E4CE5" w14:textId="77777777" w:rsidR="0053243C" w:rsidRDefault="0053243C">
      <w:pPr>
        <w:rPr>
          <w:i/>
          <w:iCs/>
          <w:sz w:val="26"/>
          <w:szCs w:val="26"/>
        </w:rPr>
      </w:pPr>
    </w:p>
    <w:p w14:paraId="699E4CE6" w14:textId="77777777" w:rsidR="0053243C" w:rsidRDefault="00000000">
      <w:pPr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 xml:space="preserve">6-chown www-data:www-data  </w:t>
      </w:r>
      <w:r>
        <w:rPr>
          <w:rFonts w:ascii="Times New Roman" w:hAnsi="Times New Roman"/>
          <w:i/>
          <w:iCs/>
          <w:color w:val="000000"/>
          <w:sz w:val="26"/>
          <w:szCs w:val="26"/>
          <w:highlight w:val="white"/>
          <w:u w:val="single"/>
        </w:rPr>
        <w:t>facutly_portal</w:t>
      </w:r>
    </w:p>
    <w:p w14:paraId="699E4CE7" w14:textId="77777777" w:rsidR="0053243C" w:rsidRDefault="00000000">
      <w:pPr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t xml:space="preserve">8- review and submit </w:t>
      </w:r>
    </w:p>
    <w:p w14:paraId="699E4CE8" w14:textId="77777777" w:rsidR="0053243C" w:rsidRDefault="00000000">
      <w:pPr>
        <w:jc w:val="center"/>
        <w:rPr>
          <w:b/>
          <w:bCs/>
          <w:sz w:val="56"/>
        </w:rPr>
      </w:pPr>
      <w:r>
        <w:rPr>
          <w:b/>
          <w:bCs/>
          <w:sz w:val="56"/>
        </w:rPr>
        <w:t>==== take log file change =====</w:t>
      </w:r>
    </w:p>
    <w:p w14:paraId="699E4CE9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1- login instance </w:t>
      </w:r>
    </w:p>
    <w:p w14:paraId="699E4CEA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#ps -ef | grep tomcat  (which tomcat runing atfter go to path)</w:t>
      </w:r>
    </w:p>
    <w:p w14:paraId="699E4CEB" w14:textId="77777777" w:rsidR="0053243C" w:rsidRDefault="0053243C">
      <w:pPr>
        <w:rPr>
          <w:b/>
          <w:bCs/>
          <w:sz w:val="26"/>
          <w:szCs w:val="26"/>
        </w:rPr>
      </w:pPr>
    </w:p>
    <w:p w14:paraId="699E4CEC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2- #cd /opt/serosoft/erp_tomcat-7/logs</w:t>
      </w:r>
    </w:p>
    <w:p w14:paraId="699E4CED" w14:textId="77777777" w:rsidR="0053243C" w:rsidRDefault="0053243C">
      <w:pPr>
        <w:rPr>
          <w:b/>
          <w:bCs/>
          <w:sz w:val="26"/>
          <w:szCs w:val="26"/>
        </w:rPr>
      </w:pPr>
    </w:p>
    <w:p w14:paraId="699E4CEE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3- #tail -f catlina.out</w:t>
      </w:r>
    </w:p>
    <w:p w14:paraId="699E4CEF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(after ping to person say hit  atfer log generat and copy past on mail body send)</w:t>
      </w:r>
    </w:p>
    <w:p w14:paraId="699E4CF0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4-done it.</w:t>
      </w:r>
    </w:p>
    <w:p w14:paraId="699E4CF1" w14:textId="77777777" w:rsidR="0053243C" w:rsidRDefault="0053243C">
      <w:pPr>
        <w:rPr>
          <w:b/>
          <w:bCs/>
          <w:sz w:val="26"/>
          <w:szCs w:val="26"/>
        </w:rPr>
      </w:pPr>
    </w:p>
    <w:p w14:paraId="699E4CF2" w14:textId="77777777" w:rsidR="0053243C" w:rsidRDefault="0053243C">
      <w:pPr>
        <w:rPr>
          <w:b/>
          <w:bCs/>
          <w:sz w:val="26"/>
          <w:szCs w:val="26"/>
        </w:rPr>
      </w:pPr>
    </w:p>
    <w:p w14:paraId="699E4CF3" w14:textId="77777777" w:rsidR="0053243C" w:rsidRDefault="00000000">
      <w:pPr>
        <w:jc w:val="center"/>
        <w:rPr>
          <w:b/>
          <w:bCs/>
          <w:sz w:val="56"/>
        </w:rPr>
      </w:pPr>
      <w:r>
        <w:rPr>
          <w:b/>
          <w:bCs/>
          <w:sz w:val="56"/>
        </w:rPr>
        <w:lastRenderedPageBreak/>
        <w:t>==== take dump (mysql_dump) =====</w:t>
      </w:r>
    </w:p>
    <w:p w14:paraId="699E4CF4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1- login instance </w:t>
      </w:r>
    </w:p>
    <w:p w14:paraId="699E4CF5" w14:textId="77777777" w:rsidR="0053243C" w:rsidRDefault="0053243C">
      <w:pPr>
        <w:rPr>
          <w:b/>
          <w:bCs/>
          <w:sz w:val="26"/>
          <w:szCs w:val="26"/>
        </w:rPr>
      </w:pPr>
    </w:p>
    <w:p w14:paraId="699E4CF6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2- #mysql -u ss_root -p    (s3r0s0ft)</w:t>
      </w:r>
    </w:p>
    <w:p w14:paraId="699E4CF7" w14:textId="77777777" w:rsidR="0053243C" w:rsidRDefault="0053243C">
      <w:pPr>
        <w:rPr>
          <w:b/>
          <w:bCs/>
          <w:sz w:val="26"/>
          <w:szCs w:val="26"/>
        </w:rPr>
      </w:pPr>
    </w:p>
    <w:p w14:paraId="699E4CF8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check the database  </w:t>
      </w:r>
    </w:p>
    <w:p w14:paraId="699E4CF9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&gt; show databases;  (having or not)</w:t>
      </w:r>
    </w:p>
    <w:p w14:paraId="699E4CFA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&gt;exit</w:t>
      </w:r>
    </w:p>
    <w:p w14:paraId="699E4CFB" w14:textId="77777777" w:rsidR="0053243C" w:rsidRDefault="0053243C">
      <w:pPr>
        <w:rPr>
          <w:b/>
          <w:bCs/>
          <w:sz w:val="26"/>
          <w:szCs w:val="26"/>
        </w:rPr>
      </w:pPr>
    </w:p>
    <w:p w14:paraId="699E4CFC" w14:textId="77777777" w:rsidR="0053243C" w:rsidRDefault="00000000">
      <w:pPr>
        <w:rPr>
          <w:b/>
          <w:sz w:val="26"/>
          <w:szCs w:val="26"/>
        </w:rPr>
      </w:pPr>
      <w:r>
        <w:rPr>
          <w:b/>
          <w:bCs/>
          <w:sz w:val="26"/>
          <w:szCs w:val="26"/>
        </w:rPr>
        <w:t xml:space="preserve">3- backup on present location </w:t>
      </w:r>
    </w:p>
    <w:p w14:paraId="699E4CFD" w14:textId="77777777" w:rsidR="0053243C" w:rsidRDefault="00000000">
      <w:pPr>
        <w:rPr>
          <w:b/>
          <w:sz w:val="26"/>
          <w:szCs w:val="26"/>
        </w:rPr>
      </w:pPr>
      <w:bookmarkStart w:id="404" w:name="docs-internal-guid-b20e835d-7fff-204b-cb"/>
      <w:bookmarkEnd w:id="404"/>
      <w:r>
        <w:rPr>
          <w:b/>
          <w:bCs/>
          <w:sz w:val="26"/>
          <w:szCs w:val="26"/>
        </w:rPr>
        <w:t>#</w:t>
      </w:r>
      <w:r>
        <w:rPr>
          <w:rFonts w:ascii="Arial" w:hAnsi="Arial"/>
          <w:b/>
          <w:color w:val="222222"/>
          <w:sz w:val="26"/>
          <w:szCs w:val="26"/>
          <w:highlight w:val="white"/>
        </w:rPr>
        <w:t xml:space="preserve">mysqldump --user=ss_root --host=localhost –pa ssword --routines --events --databases  --set-gtid-purged=OFF “collegetest” “collegetest_audit”  &gt; collegetest_withaudit.sql </w:t>
      </w:r>
    </w:p>
    <w:p w14:paraId="699E4CFE" w14:textId="77777777" w:rsidR="0053243C" w:rsidRDefault="0053243C">
      <w:pPr>
        <w:rPr>
          <w:rFonts w:ascii="Arial" w:hAnsi="Arial"/>
          <w:b/>
          <w:color w:val="222222"/>
          <w:sz w:val="26"/>
          <w:szCs w:val="26"/>
          <w:highlight w:val="white"/>
        </w:rPr>
      </w:pPr>
    </w:p>
    <w:p w14:paraId="699E4CFF" w14:textId="77777777" w:rsidR="0053243C" w:rsidRDefault="00000000">
      <w:pPr>
        <w:rPr>
          <w:b/>
          <w:sz w:val="26"/>
          <w:szCs w:val="26"/>
        </w:rPr>
      </w:pPr>
      <w:r>
        <w:rPr>
          <w:rFonts w:ascii="Arial" w:hAnsi="Arial"/>
          <w:b/>
          <w:color w:val="222222"/>
          <w:sz w:val="26"/>
          <w:szCs w:val="26"/>
          <w:highlight w:val="white"/>
        </w:rPr>
        <w:t>4- create zip file from backup</w:t>
      </w:r>
    </w:p>
    <w:p w14:paraId="699E4D00" w14:textId="77777777" w:rsidR="0053243C" w:rsidRDefault="00000000">
      <w:pPr>
        <w:rPr>
          <w:b/>
          <w:sz w:val="26"/>
          <w:szCs w:val="26"/>
        </w:rPr>
      </w:pPr>
      <w:r>
        <w:rPr>
          <w:rFonts w:ascii="Arial" w:hAnsi="Arial"/>
          <w:b/>
          <w:color w:val="222222"/>
          <w:sz w:val="26"/>
          <w:szCs w:val="26"/>
          <w:highlight w:val="white"/>
        </w:rPr>
        <w:t>#zip collegetest_withaudit.sql.zip  collegetest_withaudit.sql</w:t>
      </w:r>
    </w:p>
    <w:p w14:paraId="699E4D01" w14:textId="77777777" w:rsidR="0053243C" w:rsidRDefault="0053243C">
      <w:pPr>
        <w:rPr>
          <w:rFonts w:ascii="Arial" w:hAnsi="Arial"/>
          <w:b/>
          <w:color w:val="222222"/>
          <w:sz w:val="26"/>
          <w:szCs w:val="26"/>
          <w:highlight w:val="white"/>
        </w:rPr>
      </w:pPr>
    </w:p>
    <w:p w14:paraId="699E4D02" w14:textId="77777777" w:rsidR="0053243C" w:rsidRDefault="00000000">
      <w:pPr>
        <w:rPr>
          <w:b/>
          <w:sz w:val="26"/>
          <w:szCs w:val="26"/>
        </w:rPr>
      </w:pPr>
      <w:r>
        <w:rPr>
          <w:rFonts w:ascii="Arial" w:hAnsi="Arial"/>
          <w:b/>
          <w:color w:val="222222"/>
          <w:sz w:val="26"/>
          <w:szCs w:val="26"/>
          <w:highlight w:val="white"/>
        </w:rPr>
        <w:t>4 – move to perticular directory</w:t>
      </w:r>
    </w:p>
    <w:p w14:paraId="699E4D03" w14:textId="77777777" w:rsidR="0053243C" w:rsidRDefault="00000000">
      <w:pPr>
        <w:rPr>
          <w:b/>
          <w:sz w:val="26"/>
          <w:szCs w:val="26"/>
        </w:rPr>
      </w:pPr>
      <w:r>
        <w:rPr>
          <w:rFonts w:ascii="Arial" w:hAnsi="Arial"/>
          <w:b/>
          <w:color w:val="222222"/>
          <w:sz w:val="26"/>
          <w:szCs w:val="26"/>
          <w:highlight w:val="white"/>
        </w:rPr>
        <w:t>#sudo mv collegetest_withaudit.sql.zip  /var/www/html/collegetes</w:t>
      </w:r>
    </w:p>
    <w:p w14:paraId="699E4D04" w14:textId="77777777" w:rsidR="0053243C" w:rsidRDefault="0053243C">
      <w:pPr>
        <w:rPr>
          <w:rFonts w:ascii="Arial" w:hAnsi="Arial"/>
          <w:b/>
          <w:color w:val="222222"/>
          <w:sz w:val="26"/>
          <w:szCs w:val="26"/>
          <w:highlight w:val="white"/>
        </w:rPr>
      </w:pPr>
    </w:p>
    <w:p w14:paraId="699E4D05" w14:textId="77777777" w:rsidR="0053243C" w:rsidRDefault="00000000">
      <w:pPr>
        <w:rPr>
          <w:b/>
          <w:sz w:val="26"/>
          <w:szCs w:val="26"/>
        </w:rPr>
      </w:pPr>
      <w:r>
        <w:rPr>
          <w:rFonts w:ascii="Arial" w:hAnsi="Arial"/>
          <w:b/>
          <w:color w:val="222222"/>
          <w:sz w:val="26"/>
          <w:szCs w:val="26"/>
          <w:highlight w:val="white"/>
        </w:rPr>
        <w:t xml:space="preserve">5- create link and send person </w:t>
      </w:r>
    </w:p>
    <w:p w14:paraId="699E4D06" w14:textId="77777777" w:rsidR="0053243C" w:rsidRDefault="00000000">
      <w:pPr>
        <w:rPr>
          <w:b/>
          <w:sz w:val="32"/>
        </w:rPr>
      </w:pPr>
      <w:r>
        <w:rPr>
          <w:rFonts w:ascii="Arial" w:hAnsi="Arial"/>
          <w:b/>
          <w:color w:val="222222"/>
          <w:sz w:val="26"/>
          <w:szCs w:val="26"/>
          <w:highlight w:val="white"/>
        </w:rPr>
        <w:t>(</w:t>
      </w:r>
      <w:hyperlink r:id="rId54">
        <w:r>
          <w:rPr>
            <w:rStyle w:val="Hyperlink"/>
            <w:b/>
            <w:sz w:val="26"/>
            <w:szCs w:val="26"/>
          </w:rPr>
          <w:t>https://collegetest.academiaerp.com/collegetestswith_audit22novback.sql.zip</w:t>
        </w:r>
      </w:hyperlink>
      <w:r>
        <w:rPr>
          <w:rFonts w:ascii="Arial" w:hAnsi="Arial"/>
          <w:b/>
          <w:color w:val="222222"/>
          <w:sz w:val="26"/>
          <w:szCs w:val="26"/>
          <w:highlight w:val="white"/>
        </w:rPr>
        <w:t>)</w:t>
      </w:r>
    </w:p>
    <w:p w14:paraId="699E4D07" w14:textId="77777777" w:rsidR="0053243C" w:rsidRDefault="0053243C">
      <w:pPr>
        <w:rPr>
          <w:rFonts w:ascii="Arial" w:hAnsi="Arial"/>
          <w:b/>
          <w:color w:val="222222"/>
          <w:sz w:val="26"/>
          <w:szCs w:val="26"/>
          <w:highlight w:val="white"/>
        </w:rPr>
      </w:pPr>
    </w:p>
    <w:p w14:paraId="699E4D08" w14:textId="77777777" w:rsidR="0053243C" w:rsidRDefault="00000000">
      <w:pPr>
        <w:rPr>
          <w:b/>
          <w:sz w:val="26"/>
          <w:szCs w:val="26"/>
        </w:rPr>
      </w:pPr>
      <w:r>
        <w:rPr>
          <w:rFonts w:ascii="Arial" w:hAnsi="Arial"/>
          <w:b/>
          <w:color w:val="222222"/>
          <w:sz w:val="26"/>
          <w:szCs w:val="26"/>
          <w:highlight w:val="white"/>
        </w:rPr>
        <w:t>6- done</w:t>
      </w:r>
    </w:p>
    <w:p w14:paraId="699E4D09" w14:textId="77777777" w:rsidR="0053243C" w:rsidRDefault="0053243C">
      <w:pPr>
        <w:jc w:val="center"/>
        <w:rPr>
          <w:b/>
          <w:bCs/>
          <w:sz w:val="26"/>
          <w:szCs w:val="26"/>
        </w:rPr>
      </w:pPr>
    </w:p>
    <w:p w14:paraId="699E4D0A" w14:textId="77777777" w:rsidR="0053243C" w:rsidRDefault="0053243C">
      <w:pPr>
        <w:jc w:val="center"/>
        <w:rPr>
          <w:b/>
          <w:bCs/>
          <w:sz w:val="32"/>
          <w:szCs w:val="32"/>
        </w:rPr>
      </w:pPr>
    </w:p>
    <w:p w14:paraId="699E4D0B" w14:textId="77777777" w:rsidR="0053243C" w:rsidRDefault="0053243C">
      <w:pPr>
        <w:jc w:val="center"/>
        <w:rPr>
          <w:b/>
          <w:bCs/>
          <w:sz w:val="32"/>
          <w:szCs w:val="32"/>
        </w:rPr>
      </w:pPr>
    </w:p>
    <w:p w14:paraId="699E4D0C" w14:textId="77777777" w:rsidR="0053243C" w:rsidRDefault="0053243C">
      <w:pPr>
        <w:jc w:val="center"/>
        <w:rPr>
          <w:b/>
          <w:bCs/>
          <w:sz w:val="32"/>
          <w:szCs w:val="32"/>
        </w:rPr>
      </w:pPr>
    </w:p>
    <w:p w14:paraId="699E4D0D" w14:textId="77777777" w:rsidR="0053243C" w:rsidRDefault="0053243C">
      <w:pPr>
        <w:jc w:val="center"/>
        <w:rPr>
          <w:b/>
          <w:bCs/>
          <w:sz w:val="32"/>
          <w:szCs w:val="32"/>
        </w:rPr>
      </w:pPr>
    </w:p>
    <w:p w14:paraId="699E4D0E" w14:textId="77777777" w:rsidR="0053243C" w:rsidRDefault="0053243C">
      <w:pPr>
        <w:jc w:val="center"/>
        <w:rPr>
          <w:b/>
          <w:bCs/>
          <w:sz w:val="32"/>
          <w:szCs w:val="32"/>
        </w:rPr>
      </w:pPr>
    </w:p>
    <w:p w14:paraId="699E4D0F" w14:textId="77777777" w:rsidR="0053243C" w:rsidRDefault="0053243C">
      <w:pPr>
        <w:jc w:val="center"/>
        <w:rPr>
          <w:b/>
          <w:bCs/>
          <w:sz w:val="56"/>
        </w:rPr>
      </w:pPr>
    </w:p>
    <w:p w14:paraId="699E4D10" w14:textId="77777777" w:rsidR="0053243C" w:rsidRDefault="00000000">
      <w:pPr>
        <w:jc w:val="center"/>
        <w:rPr>
          <w:b/>
          <w:bCs/>
          <w:sz w:val="56"/>
        </w:rPr>
      </w:pPr>
      <w:r>
        <w:rPr>
          <w:b/>
          <w:bCs/>
          <w:sz w:val="56"/>
        </w:rPr>
        <w:t>==== class file change =====</w:t>
      </w:r>
    </w:p>
    <w:p w14:paraId="699E4D11" w14:textId="77777777" w:rsidR="0053243C" w:rsidRDefault="0053243C">
      <w:pPr>
        <w:jc w:val="center"/>
        <w:rPr>
          <w:b/>
          <w:bCs/>
          <w:sz w:val="56"/>
        </w:rPr>
      </w:pPr>
    </w:p>
    <w:p w14:paraId="699E4D12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1- login instance </w:t>
      </w:r>
    </w:p>
    <w:p w14:paraId="699E4D13" w14:textId="77777777" w:rsidR="0053243C" w:rsidRDefault="0053243C">
      <w:pPr>
        <w:rPr>
          <w:b/>
          <w:bCs/>
          <w:sz w:val="26"/>
          <w:szCs w:val="26"/>
        </w:rPr>
      </w:pPr>
    </w:p>
    <w:p w14:paraId="699E4D14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2- take backup old file</w:t>
      </w:r>
    </w:p>
    <w:p w14:paraId="699E4D15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#cd </w:t>
      </w:r>
      <w:r>
        <w:rPr>
          <w:sz w:val="26"/>
          <w:szCs w:val="26"/>
        </w:rPr>
        <w:t>/home/serosoft/sero/installation/erp_demo_tomcat/webapps/aus_demo/WEB-INF/lib/</w:t>
      </w:r>
      <w:r>
        <w:rPr>
          <w:b/>
          <w:bCs/>
          <w:sz w:val="26"/>
          <w:szCs w:val="26"/>
        </w:rPr>
        <w:t xml:space="preserve"> (changeing file location)</w:t>
      </w:r>
    </w:p>
    <w:p w14:paraId="699E4D16" w14:textId="77777777" w:rsidR="0053243C" w:rsidRDefault="0053243C">
      <w:pPr>
        <w:rPr>
          <w:b/>
          <w:bCs/>
          <w:sz w:val="26"/>
          <w:szCs w:val="26"/>
        </w:rPr>
      </w:pPr>
    </w:p>
    <w:p w14:paraId="699E4D17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#scp -r devadmin@sisstagingvm.centralindia.cloudapp.azure.com:/opt/serosoft/tomcat_sunshine/webapps/testing_sunshine/WEB-INF/lib/serosoft-academia-common-1.0-SNAPSHOT.jar .</w:t>
      </w:r>
    </w:p>
    <w:p w14:paraId="699E4D18" w14:textId="77777777" w:rsidR="0053243C" w:rsidRDefault="0053243C">
      <w:pPr>
        <w:jc w:val="center"/>
        <w:rPr>
          <w:b/>
          <w:bCs/>
          <w:sz w:val="26"/>
          <w:szCs w:val="26"/>
        </w:rPr>
      </w:pPr>
    </w:p>
    <w:p w14:paraId="699E4D19" w14:textId="77777777" w:rsidR="0053243C" w:rsidRDefault="0053243C">
      <w:pPr>
        <w:jc w:val="center"/>
        <w:rPr>
          <w:b/>
          <w:bCs/>
          <w:sz w:val="26"/>
          <w:szCs w:val="26"/>
        </w:rPr>
      </w:pPr>
    </w:p>
    <w:p w14:paraId="699E4D1A" w14:textId="77777777" w:rsidR="0053243C" w:rsidRDefault="0053243C">
      <w:pPr>
        <w:rPr>
          <w:b/>
          <w:bCs/>
          <w:sz w:val="26"/>
          <w:szCs w:val="26"/>
        </w:rPr>
      </w:pPr>
    </w:p>
    <w:p w14:paraId="699E4D1B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Copy to server location </w:t>
      </w:r>
    </w:p>
    <w:p w14:paraId="699E4D1C" w14:textId="77777777" w:rsidR="0053243C" w:rsidRDefault="0053243C">
      <w:pPr>
        <w:rPr>
          <w:b/>
          <w:bCs/>
          <w:sz w:val="26"/>
          <w:szCs w:val="26"/>
          <w:u w:val="double"/>
        </w:rPr>
      </w:pPr>
    </w:p>
    <w:p w14:paraId="699E4D1D" w14:textId="77777777" w:rsidR="0053243C" w:rsidRDefault="00000000">
      <w:pPr>
        <w:rPr>
          <w:sz w:val="26"/>
          <w:szCs w:val="26"/>
        </w:rPr>
      </w:pPr>
      <w:r>
        <w:rPr>
          <w:sz w:val="26"/>
          <w:szCs w:val="26"/>
        </w:rPr>
        <w:t>#scp -r serosoft-academia-service-1.0-SNAPSHOT.jar serosoft@114.143.176.181:/home/serosoft/sero/installation/erp_demo_tomcat/webapps/aus_demo/WEB-INF/lib/</w:t>
      </w:r>
    </w:p>
    <w:p w14:paraId="699E4D1E" w14:textId="77777777" w:rsidR="0053243C" w:rsidRDefault="0053243C">
      <w:pPr>
        <w:jc w:val="center"/>
        <w:rPr>
          <w:b/>
          <w:bCs/>
          <w:sz w:val="26"/>
          <w:szCs w:val="26"/>
        </w:rPr>
      </w:pPr>
    </w:p>
    <w:p w14:paraId="699E4D1F" w14:textId="77777777" w:rsidR="0053243C" w:rsidRDefault="00000000">
      <w:pPr>
        <w:rPr>
          <w:sz w:val="26"/>
          <w:szCs w:val="26"/>
        </w:rPr>
      </w:pPr>
      <w:r>
        <w:rPr>
          <w:sz w:val="26"/>
          <w:szCs w:val="26"/>
        </w:rPr>
        <w:t>serosoft@AUSERPDEMO:~/sero/installation/erp_demo_tomcat/webapps/aus_demo/WEB-INF/lib$ kill -9 30444</w:t>
      </w:r>
    </w:p>
    <w:p w14:paraId="699E4D20" w14:textId="77777777" w:rsidR="0053243C" w:rsidRDefault="0053243C">
      <w:pPr>
        <w:rPr>
          <w:sz w:val="28"/>
          <w:szCs w:val="28"/>
        </w:rPr>
      </w:pPr>
    </w:p>
    <w:p w14:paraId="699E4D21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t>serosoft@AUSERPDEMO:~/sero/installation/erp_demo_tomcat/webapps/aus_demo/WEB-INF/lib$ ps -ef | grep tomcat</w:t>
      </w:r>
    </w:p>
    <w:p w14:paraId="699E4D22" w14:textId="77777777" w:rsidR="0053243C" w:rsidRDefault="0053243C">
      <w:pPr>
        <w:rPr>
          <w:sz w:val="20"/>
          <w:szCs w:val="20"/>
        </w:rPr>
      </w:pPr>
    </w:p>
    <w:p w14:paraId="699E4D23" w14:textId="77777777" w:rsidR="0053243C" w:rsidRDefault="0053243C">
      <w:pPr>
        <w:rPr>
          <w:b/>
          <w:bCs/>
          <w:sz w:val="20"/>
          <w:szCs w:val="20"/>
        </w:rPr>
      </w:pPr>
    </w:p>
    <w:p w14:paraId="699E4D24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t>/sero/installation/erp_demo_tomcat/bin$ ./startup.sh</w:t>
      </w:r>
    </w:p>
    <w:p w14:paraId="699E4D25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t>/sero/installation/erp_demo_tomcat/logs$ tail -f catlina.out</w:t>
      </w:r>
    </w:p>
    <w:p w14:paraId="699E4D26" w14:textId="77777777" w:rsidR="0053243C" w:rsidRDefault="00000000">
      <w:pPr>
        <w:rPr>
          <w:sz w:val="20"/>
          <w:szCs w:val="20"/>
        </w:rPr>
      </w:pPr>
      <w:r>
        <w:rPr>
          <w:sz w:val="20"/>
          <w:szCs w:val="20"/>
        </w:rPr>
        <w:t>(showing tomcat start – check)</w:t>
      </w:r>
    </w:p>
    <w:p w14:paraId="699E4D27" w14:textId="77777777" w:rsidR="0053243C" w:rsidRDefault="0053243C">
      <w:pPr>
        <w:rPr>
          <w:b/>
          <w:bCs/>
          <w:sz w:val="20"/>
          <w:szCs w:val="20"/>
        </w:rPr>
      </w:pPr>
    </w:p>
    <w:p w14:paraId="699E4D28" w14:textId="77777777" w:rsidR="0053243C" w:rsidRDefault="0053243C">
      <w:pPr>
        <w:rPr>
          <w:b/>
          <w:bCs/>
          <w:sz w:val="20"/>
          <w:szCs w:val="20"/>
        </w:rPr>
      </w:pPr>
    </w:p>
    <w:p w14:paraId="699E4D29" w14:textId="77777777" w:rsidR="0053243C" w:rsidRDefault="0053243C">
      <w:pPr>
        <w:rPr>
          <w:b/>
          <w:bCs/>
          <w:sz w:val="20"/>
          <w:szCs w:val="20"/>
        </w:rPr>
      </w:pPr>
    </w:p>
    <w:p w14:paraId="699E4D2A" w14:textId="77777777" w:rsidR="0053243C" w:rsidRDefault="00000000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==== drool_rule Directory change =====</w:t>
      </w:r>
    </w:p>
    <w:p w14:paraId="699E4D2B" w14:textId="77777777" w:rsidR="0053243C" w:rsidRDefault="0053243C">
      <w:pPr>
        <w:jc w:val="center"/>
        <w:rPr>
          <w:b/>
          <w:bCs/>
          <w:sz w:val="56"/>
        </w:rPr>
      </w:pPr>
    </w:p>
    <w:p w14:paraId="699E4D2C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1- login instance </w:t>
      </w:r>
    </w:p>
    <w:p w14:paraId="699E4D2D" w14:textId="77777777" w:rsidR="0053243C" w:rsidRDefault="0053243C">
      <w:pPr>
        <w:rPr>
          <w:b/>
          <w:bCs/>
          <w:sz w:val="26"/>
          <w:szCs w:val="26"/>
        </w:rPr>
      </w:pPr>
    </w:p>
    <w:p w14:paraId="699E4D2E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2- take backup old file</w:t>
      </w:r>
    </w:p>
    <w:p w14:paraId="699E4D2F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#cd /opt</w:t>
      </w:r>
      <w:r>
        <w:rPr>
          <w:sz w:val="26"/>
          <w:szCs w:val="26"/>
        </w:rPr>
        <w:t>/serosoft/sero/installation/erp_demo_tomcat/webapps/aus/resours/WEB-INF/classes/</w:t>
      </w:r>
      <w:r>
        <w:rPr>
          <w:b/>
          <w:bCs/>
          <w:sz w:val="26"/>
          <w:szCs w:val="26"/>
        </w:rPr>
        <w:t xml:space="preserve">   ( “drool_rules” changeing file location)</w:t>
      </w:r>
    </w:p>
    <w:p w14:paraId="699E4D30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#sudo  cp  -r drool_rules  drool_rules03DecBackup</w:t>
      </w:r>
    </w:p>
    <w:p w14:paraId="699E4D31" w14:textId="77777777" w:rsidR="0053243C" w:rsidRDefault="0053243C">
      <w:pPr>
        <w:rPr>
          <w:b/>
          <w:bCs/>
          <w:sz w:val="26"/>
          <w:szCs w:val="26"/>
        </w:rPr>
      </w:pPr>
    </w:p>
    <w:p w14:paraId="699E4D32" w14:textId="77777777" w:rsidR="0053243C" w:rsidRDefault="0053243C">
      <w:pPr>
        <w:jc w:val="center"/>
        <w:rPr>
          <w:b/>
          <w:bCs/>
          <w:sz w:val="26"/>
          <w:szCs w:val="26"/>
        </w:rPr>
      </w:pPr>
    </w:p>
    <w:p w14:paraId="699E4D33" w14:textId="77777777" w:rsidR="0053243C" w:rsidRDefault="0053243C">
      <w:pPr>
        <w:jc w:val="center"/>
        <w:rPr>
          <w:b/>
          <w:bCs/>
          <w:sz w:val="26"/>
          <w:szCs w:val="26"/>
        </w:rPr>
      </w:pPr>
    </w:p>
    <w:p w14:paraId="699E4D34" w14:textId="77777777" w:rsidR="0053243C" w:rsidRDefault="0053243C">
      <w:pPr>
        <w:rPr>
          <w:b/>
          <w:bCs/>
          <w:sz w:val="26"/>
          <w:szCs w:val="26"/>
        </w:rPr>
      </w:pPr>
    </w:p>
    <w:p w14:paraId="699E4D35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Copy to server location :: </w:t>
      </w:r>
    </w:p>
    <w:p w14:paraId="699E4D36" w14:textId="77777777" w:rsidR="0053243C" w:rsidRDefault="0053243C">
      <w:pPr>
        <w:rPr>
          <w:b/>
          <w:bCs/>
          <w:sz w:val="26"/>
          <w:szCs w:val="26"/>
          <w:u w:val="double"/>
        </w:rPr>
      </w:pPr>
    </w:p>
    <w:p w14:paraId="699E4D37" w14:textId="77777777" w:rsidR="0053243C" w:rsidRDefault="00000000">
      <w:pPr>
        <w:rPr>
          <w:sz w:val="26"/>
          <w:szCs w:val="26"/>
        </w:rPr>
      </w:pPr>
      <w:r>
        <w:rPr>
          <w:sz w:val="26"/>
          <w:szCs w:val="26"/>
        </w:rPr>
        <w:t>#scp -r drool_rules serosoft@114.143.176.181:</w:t>
      </w:r>
      <w:r>
        <w:rPr>
          <w:b/>
          <w:bCs/>
          <w:sz w:val="26"/>
          <w:szCs w:val="26"/>
        </w:rPr>
        <w:t>/opt</w:t>
      </w:r>
      <w:r>
        <w:rPr>
          <w:sz w:val="26"/>
          <w:szCs w:val="26"/>
        </w:rPr>
        <w:t>/serosoft/sero/installation/erp_demo_tomcat/webapps/aus/resours/WEB-INF/classes/</w:t>
      </w:r>
    </w:p>
    <w:p w14:paraId="699E4D38" w14:textId="77777777" w:rsidR="0053243C" w:rsidRDefault="0053243C">
      <w:pPr>
        <w:jc w:val="center"/>
        <w:rPr>
          <w:b/>
          <w:bCs/>
          <w:sz w:val="26"/>
          <w:szCs w:val="26"/>
        </w:rPr>
      </w:pPr>
    </w:p>
    <w:p w14:paraId="699E4D39" w14:textId="77777777" w:rsidR="0053243C" w:rsidRDefault="00000000">
      <w:pPr>
        <w:rPr>
          <w:sz w:val="26"/>
          <w:szCs w:val="26"/>
        </w:rPr>
      </w:pPr>
      <w:r>
        <w:rPr>
          <w:sz w:val="26"/>
          <w:szCs w:val="26"/>
        </w:rPr>
        <w:t>serosoft@AUSERPDEMO:~/serosoft/installation/erp_demo_tomcat/webapps/aus_demo/WEB-INF/lib$ kill -9 30444</w:t>
      </w:r>
    </w:p>
    <w:p w14:paraId="699E4D3A" w14:textId="77777777" w:rsidR="0053243C" w:rsidRDefault="0053243C">
      <w:pPr>
        <w:rPr>
          <w:sz w:val="28"/>
          <w:szCs w:val="28"/>
        </w:rPr>
      </w:pPr>
    </w:p>
    <w:p w14:paraId="699E4D3B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t>serosoft@AUSERPDEMO:~/sero/installation/erp_demo_tomcat/webapps/aus_demo/WEB-INF/lib$ ps -ef | grep tomcat</w:t>
      </w:r>
    </w:p>
    <w:p w14:paraId="699E4D3C" w14:textId="77777777" w:rsidR="0053243C" w:rsidRDefault="0053243C">
      <w:pPr>
        <w:rPr>
          <w:sz w:val="20"/>
          <w:szCs w:val="20"/>
        </w:rPr>
      </w:pPr>
    </w:p>
    <w:p w14:paraId="699E4D3D" w14:textId="77777777" w:rsidR="0053243C" w:rsidRDefault="0053243C">
      <w:pPr>
        <w:rPr>
          <w:b/>
          <w:bCs/>
          <w:sz w:val="20"/>
          <w:szCs w:val="20"/>
        </w:rPr>
      </w:pPr>
    </w:p>
    <w:p w14:paraId="699E4D3E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t>/sero/installation/erp_demo_tomcat/bin$ ./startup.sh</w:t>
      </w:r>
    </w:p>
    <w:p w14:paraId="699E4D3F" w14:textId="77777777" w:rsidR="0053243C" w:rsidRDefault="00000000">
      <w:pPr>
        <w:rPr>
          <w:sz w:val="28"/>
          <w:szCs w:val="28"/>
        </w:rPr>
      </w:pPr>
      <w:r>
        <w:rPr>
          <w:sz w:val="28"/>
          <w:szCs w:val="28"/>
        </w:rPr>
        <w:lastRenderedPageBreak/>
        <w:t>/sero/installation/erp_demo_tomcat/logs$ tail -f catlina.out</w:t>
      </w:r>
    </w:p>
    <w:p w14:paraId="699E4D40" w14:textId="77777777" w:rsidR="0053243C" w:rsidRDefault="00000000">
      <w:pPr>
        <w:rPr>
          <w:sz w:val="24"/>
          <w:szCs w:val="20"/>
        </w:rPr>
      </w:pPr>
      <w:r>
        <w:rPr>
          <w:sz w:val="24"/>
          <w:szCs w:val="20"/>
        </w:rPr>
        <w:t>(showing tomcat start – check)</w:t>
      </w:r>
    </w:p>
    <w:p w14:paraId="699E4D41" w14:textId="77777777" w:rsidR="0053243C" w:rsidRDefault="0053243C">
      <w:pPr>
        <w:rPr>
          <w:b/>
          <w:bCs/>
          <w:sz w:val="20"/>
          <w:szCs w:val="20"/>
        </w:rPr>
      </w:pPr>
    </w:p>
    <w:p w14:paraId="699E4D42" w14:textId="77777777" w:rsidR="0053243C" w:rsidRDefault="0053243C">
      <w:pPr>
        <w:rPr>
          <w:b/>
          <w:bCs/>
          <w:sz w:val="20"/>
          <w:szCs w:val="20"/>
        </w:rPr>
      </w:pPr>
    </w:p>
    <w:p w14:paraId="699E4D43" w14:textId="77777777" w:rsidR="0053243C" w:rsidRDefault="00000000">
      <w:pPr>
        <w:jc w:val="center"/>
        <w:rPr>
          <w:b/>
          <w:bCs/>
          <w:sz w:val="56"/>
        </w:rPr>
      </w:pPr>
      <w:r>
        <w:rPr>
          <w:b/>
          <w:bCs/>
          <w:sz w:val="56"/>
        </w:rPr>
        <w:t>==== jasperTemplates change =====</w:t>
      </w:r>
    </w:p>
    <w:p w14:paraId="699E4D44" w14:textId="77777777" w:rsidR="0053243C" w:rsidRDefault="0053243C">
      <w:pPr>
        <w:jc w:val="center"/>
        <w:rPr>
          <w:b/>
          <w:bCs/>
          <w:sz w:val="56"/>
        </w:rPr>
      </w:pPr>
    </w:p>
    <w:p w14:paraId="699E4D45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1- login instance </w:t>
      </w:r>
    </w:p>
    <w:p w14:paraId="699E4D46" w14:textId="77777777" w:rsidR="0053243C" w:rsidRDefault="0053243C">
      <w:pPr>
        <w:rPr>
          <w:b/>
          <w:bCs/>
          <w:sz w:val="26"/>
          <w:szCs w:val="26"/>
        </w:rPr>
      </w:pPr>
    </w:p>
    <w:p w14:paraId="699E4D47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2- take backup old file</w:t>
      </w:r>
    </w:p>
    <w:p w14:paraId="699E4D48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3-</w:t>
      </w:r>
      <w:r>
        <w:rPr>
          <w:sz w:val="28"/>
          <w:szCs w:val="28"/>
        </w:rPr>
        <w:t>ps -ef | grep tomcat (which tomcat running )</w:t>
      </w:r>
    </w:p>
    <w:p w14:paraId="699E4D49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#cd /opt</w:t>
      </w:r>
      <w:r>
        <w:rPr>
          <w:sz w:val="26"/>
          <w:szCs w:val="26"/>
        </w:rPr>
        <w:t xml:space="preserve">/serosoft/sero/installation/erp_demo_tomcat/webapps/aus/resours/  &gt;&gt; jasperTemplates </w:t>
      </w:r>
      <w:r>
        <w:rPr>
          <w:b/>
          <w:bCs/>
          <w:sz w:val="26"/>
          <w:szCs w:val="26"/>
        </w:rPr>
        <w:t>(changeing file location)</w:t>
      </w:r>
    </w:p>
    <w:p w14:paraId="699E4D4A" w14:textId="77777777" w:rsidR="0053243C" w:rsidRDefault="0053243C">
      <w:pPr>
        <w:rPr>
          <w:b/>
          <w:bCs/>
          <w:sz w:val="26"/>
          <w:szCs w:val="26"/>
        </w:rPr>
      </w:pPr>
    </w:p>
    <w:p w14:paraId="699E4D4B" w14:textId="77777777" w:rsidR="0053243C" w:rsidRDefault="0053243C">
      <w:pPr>
        <w:rPr>
          <w:b/>
          <w:bCs/>
          <w:sz w:val="26"/>
          <w:szCs w:val="26"/>
        </w:rPr>
      </w:pPr>
    </w:p>
    <w:p w14:paraId="699E4D4C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Copy to server location </w:t>
      </w:r>
    </w:p>
    <w:p w14:paraId="699E4D4D" w14:textId="77777777" w:rsidR="0053243C" w:rsidRDefault="0053243C">
      <w:pPr>
        <w:rPr>
          <w:b/>
          <w:bCs/>
          <w:sz w:val="26"/>
          <w:szCs w:val="26"/>
          <w:u w:val="double"/>
        </w:rPr>
      </w:pPr>
    </w:p>
    <w:p w14:paraId="699E4D4E" w14:textId="77777777" w:rsidR="0053243C" w:rsidRDefault="00000000">
      <w:pPr>
        <w:rPr>
          <w:sz w:val="26"/>
          <w:szCs w:val="26"/>
        </w:rPr>
      </w:pPr>
      <w:r>
        <w:rPr>
          <w:sz w:val="26"/>
          <w:szCs w:val="26"/>
        </w:rPr>
        <w:t>#scp -r serosoft-academia-service-1.0-SNAPSHOT.jar serosoft@114.143.176.181:</w:t>
      </w:r>
      <w:r>
        <w:rPr>
          <w:b/>
          <w:bCs/>
          <w:sz w:val="26"/>
          <w:szCs w:val="26"/>
        </w:rPr>
        <w:t>/opt</w:t>
      </w:r>
      <w:r>
        <w:rPr>
          <w:sz w:val="26"/>
          <w:szCs w:val="26"/>
        </w:rPr>
        <w:t>/serosoft/sero/installation/erp_demo_tomcat/webapps/aus/resours/jasperTemplate</w:t>
      </w:r>
    </w:p>
    <w:p w14:paraId="699E4D4F" w14:textId="77777777" w:rsidR="0053243C" w:rsidRDefault="0053243C">
      <w:pPr>
        <w:jc w:val="center"/>
        <w:rPr>
          <w:b/>
          <w:bCs/>
          <w:sz w:val="26"/>
          <w:szCs w:val="26"/>
        </w:rPr>
      </w:pPr>
    </w:p>
    <w:p w14:paraId="699E4D50" w14:textId="77777777" w:rsidR="0053243C" w:rsidRDefault="0053243C">
      <w:pPr>
        <w:rPr>
          <w:b/>
          <w:bCs/>
          <w:sz w:val="20"/>
          <w:szCs w:val="20"/>
        </w:rPr>
      </w:pPr>
    </w:p>
    <w:p w14:paraId="699E4D51" w14:textId="77777777" w:rsidR="0053243C" w:rsidRDefault="0000000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--- Data transfer with port number ----</w:t>
      </w:r>
    </w:p>
    <w:p w14:paraId="699E4D52" w14:textId="77777777" w:rsidR="0053243C" w:rsidRDefault="00000000">
      <w:pPr>
        <w:rPr>
          <w:sz w:val="32"/>
          <w:szCs w:val="20"/>
        </w:rPr>
      </w:pPr>
      <w:r>
        <w:rPr>
          <w:sz w:val="32"/>
          <w:szCs w:val="20"/>
        </w:rPr>
        <w:t>1-</w:t>
      </w:r>
    </w:p>
    <w:p w14:paraId="699E4D53" w14:textId="77777777" w:rsidR="0053243C" w:rsidRDefault="00000000">
      <w:pPr>
        <w:rPr>
          <w:b/>
          <w:bCs/>
          <w:sz w:val="20"/>
          <w:szCs w:val="20"/>
        </w:rPr>
      </w:pPr>
      <w:r>
        <w:rPr>
          <w:sz w:val="32"/>
          <w:szCs w:val="20"/>
        </w:rPr>
        <w:t xml:space="preserve">#scp -P 26 </w:t>
      </w:r>
      <w:hyperlink r:id="rId55">
        <w:r>
          <w:rPr>
            <w:rStyle w:val="Hyperlink"/>
            <w:sz w:val="32"/>
            <w:szCs w:val="20"/>
          </w:rPr>
          <w:t>server@136.23230.22</w:t>
        </w:r>
      </w:hyperlink>
      <w:r>
        <w:rPr>
          <w:sz w:val="32"/>
          <w:szCs w:val="20"/>
        </w:rPr>
        <w:t xml:space="preserve">:/opt/serosoft </w:t>
      </w:r>
      <w:r>
        <w:rPr>
          <w:sz w:val="44"/>
          <w:szCs w:val="44"/>
        </w:rPr>
        <w:t>.</w:t>
      </w:r>
    </w:p>
    <w:p w14:paraId="699E4D54" w14:textId="77777777" w:rsidR="0053243C" w:rsidRDefault="00000000">
      <w:pPr>
        <w:rPr>
          <w:sz w:val="20"/>
          <w:szCs w:val="20"/>
        </w:rPr>
      </w:pPr>
      <w:r>
        <w:rPr>
          <w:sz w:val="32"/>
          <w:szCs w:val="20"/>
        </w:rPr>
        <w:t xml:space="preserve">(server to local PC) </w:t>
      </w:r>
    </w:p>
    <w:p w14:paraId="699E4D55" w14:textId="77777777" w:rsidR="0053243C" w:rsidRDefault="0053243C">
      <w:pPr>
        <w:rPr>
          <w:sz w:val="32"/>
          <w:szCs w:val="20"/>
        </w:rPr>
      </w:pPr>
    </w:p>
    <w:p w14:paraId="699E4D56" w14:textId="77777777" w:rsidR="0053243C" w:rsidRDefault="00000000">
      <w:pPr>
        <w:rPr>
          <w:sz w:val="32"/>
          <w:szCs w:val="20"/>
        </w:rPr>
      </w:pPr>
      <w:r>
        <w:rPr>
          <w:sz w:val="32"/>
          <w:szCs w:val="20"/>
        </w:rPr>
        <w:t>2-</w:t>
      </w:r>
    </w:p>
    <w:p w14:paraId="699E4D57" w14:textId="77777777" w:rsidR="0053243C" w:rsidRDefault="00000000">
      <w:pPr>
        <w:rPr>
          <w:b/>
          <w:bCs/>
          <w:sz w:val="20"/>
          <w:szCs w:val="20"/>
        </w:rPr>
      </w:pPr>
      <w:r>
        <w:rPr>
          <w:sz w:val="32"/>
          <w:szCs w:val="20"/>
        </w:rPr>
        <w:t xml:space="preserve">#scp -P 26 app_cerp.jar </w:t>
      </w:r>
      <w:hyperlink r:id="rId56">
        <w:r>
          <w:rPr>
            <w:rStyle w:val="Hyperlink"/>
            <w:sz w:val="32"/>
            <w:szCs w:val="20"/>
          </w:rPr>
          <w:t>server@136.23230.22</w:t>
        </w:r>
      </w:hyperlink>
      <w:r>
        <w:rPr>
          <w:sz w:val="32"/>
          <w:szCs w:val="20"/>
        </w:rPr>
        <w:t>:/opt/serosoft</w:t>
      </w:r>
    </w:p>
    <w:p w14:paraId="699E4D58" w14:textId="77777777" w:rsidR="0053243C" w:rsidRDefault="00000000">
      <w:pPr>
        <w:rPr>
          <w:sz w:val="20"/>
          <w:szCs w:val="20"/>
        </w:rPr>
      </w:pPr>
      <w:r>
        <w:rPr>
          <w:sz w:val="32"/>
          <w:szCs w:val="20"/>
        </w:rPr>
        <w:t xml:space="preserve">(local PC to server) </w:t>
      </w:r>
    </w:p>
    <w:p w14:paraId="699E4D59" w14:textId="77777777" w:rsidR="0053243C" w:rsidRDefault="0053243C">
      <w:pPr>
        <w:rPr>
          <w:sz w:val="32"/>
          <w:szCs w:val="20"/>
        </w:rPr>
      </w:pPr>
    </w:p>
    <w:p w14:paraId="699E4D5A" w14:textId="77777777" w:rsidR="0053243C" w:rsidRDefault="0000000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32"/>
          <w:szCs w:val="40"/>
        </w:rPr>
        <w:t>--- Data transfer with port number ----</w:t>
      </w:r>
    </w:p>
    <w:p w14:paraId="699E4D5B" w14:textId="77777777" w:rsidR="0053243C" w:rsidRDefault="0053243C">
      <w:pPr>
        <w:jc w:val="center"/>
        <w:rPr>
          <w:b/>
          <w:bCs/>
          <w:sz w:val="32"/>
          <w:szCs w:val="40"/>
        </w:rPr>
      </w:pPr>
    </w:p>
    <w:p w14:paraId="699E4D5C" w14:textId="77777777" w:rsidR="0053243C" w:rsidRDefault="0053243C">
      <w:pPr>
        <w:jc w:val="center"/>
        <w:rPr>
          <w:b/>
          <w:bCs/>
          <w:sz w:val="32"/>
          <w:szCs w:val="40"/>
        </w:rPr>
      </w:pPr>
    </w:p>
    <w:p w14:paraId="699E4D5D" w14:textId="77777777" w:rsidR="0053243C" w:rsidRDefault="0053243C">
      <w:pPr>
        <w:jc w:val="center"/>
        <w:rPr>
          <w:b/>
          <w:bCs/>
          <w:sz w:val="32"/>
          <w:szCs w:val="40"/>
        </w:rPr>
      </w:pPr>
    </w:p>
    <w:tbl>
      <w:tblPr>
        <w:tblW w:w="10320" w:type="dxa"/>
        <w:tblInd w:w="5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3675"/>
        <w:gridCol w:w="6645"/>
      </w:tblGrid>
      <w:tr w:rsidR="0053243C" w14:paraId="699E4D72" w14:textId="77777777">
        <w:tc>
          <w:tcPr>
            <w:tcW w:w="36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699E4D5E" w14:textId="77777777" w:rsidR="0053243C" w:rsidRDefault="00000000">
            <w:pPr>
              <w:pStyle w:val="TableContents"/>
            </w:pPr>
            <w:r>
              <w:t>Check timezone</w:t>
            </w:r>
          </w:p>
          <w:p w14:paraId="699E4D5F" w14:textId="77777777" w:rsidR="0053243C" w:rsidRDefault="0053243C">
            <w:pPr>
              <w:pStyle w:val="TableContents"/>
            </w:pPr>
          </w:p>
          <w:p w14:paraId="699E4D60" w14:textId="77777777" w:rsidR="0053243C" w:rsidRDefault="0053243C">
            <w:pPr>
              <w:pStyle w:val="TableContents"/>
            </w:pPr>
          </w:p>
          <w:p w14:paraId="699E4D61" w14:textId="77777777" w:rsidR="0053243C" w:rsidRDefault="0053243C">
            <w:pPr>
              <w:pStyle w:val="TableContents"/>
            </w:pPr>
          </w:p>
          <w:p w14:paraId="699E4D62" w14:textId="77777777" w:rsidR="0053243C" w:rsidRDefault="00000000">
            <w:pPr>
              <w:pStyle w:val="TableContents"/>
            </w:pPr>
            <w:r>
              <w:t>timezone set</w:t>
            </w:r>
          </w:p>
        </w:tc>
        <w:tc>
          <w:tcPr>
            <w:tcW w:w="66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63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#timedatectl</w:t>
            </w:r>
          </w:p>
          <w:p w14:paraId="699E4D64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65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66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67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68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timedatectl set-timezone Asia/Ho_Chi_Minh</w:t>
            </w:r>
          </w:p>
          <w:p w14:paraId="699E4D69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6A" w14:textId="77777777" w:rsidR="0053243C" w:rsidRDefault="0053243C">
            <w:pPr>
              <w:rPr>
                <w:sz w:val="26"/>
                <w:szCs w:val="26"/>
              </w:rPr>
            </w:pPr>
          </w:p>
          <w:p w14:paraId="699E4D6B" w14:textId="77777777" w:rsidR="0053243C" w:rsidRDefault="0053243C"/>
          <w:p w14:paraId="699E4D6C" w14:textId="77777777" w:rsidR="0053243C" w:rsidRDefault="0053243C">
            <w:bookmarkStart w:id="405" w:name="%3A41a.av"/>
            <w:bookmarkEnd w:id="405"/>
          </w:p>
          <w:p w14:paraId="699E4D6D" w14:textId="77777777" w:rsidR="0053243C" w:rsidRDefault="0053243C"/>
          <w:p w14:paraId="699E4D6E" w14:textId="77777777" w:rsidR="0053243C" w:rsidRDefault="00000000">
            <w:r>
              <w:t>timedatectl set-timezone Europe/Berlin</w:t>
            </w:r>
          </w:p>
          <w:p w14:paraId="699E4D6F" w14:textId="77777777" w:rsidR="0053243C" w:rsidRDefault="0053243C"/>
          <w:p w14:paraId="699E4D70" w14:textId="77777777" w:rsidR="0053243C" w:rsidRDefault="00000000">
            <w:bookmarkStart w:id="406" w:name="%3A41e.co"/>
            <w:bookmarkEnd w:id="406"/>
            <w:r>
              <w:t>sudo timedatectl set-timezone Asia/Kolkata</w:t>
            </w:r>
          </w:p>
          <w:p w14:paraId="699E4D71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</w:tc>
      </w:tr>
      <w:tr w:rsidR="0053243C" w14:paraId="699E4D78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73" w14:textId="77777777" w:rsidR="0053243C" w:rsidRDefault="00000000">
            <w:pPr>
              <w:pStyle w:val="TableContents"/>
            </w:pPr>
            <w:r>
              <w:lastRenderedPageBreak/>
              <w:t>Check thred dump</w:t>
            </w: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74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#ps -ef | grep tomcat  (first check tomcat)</w:t>
            </w:r>
          </w:p>
          <w:p w14:paraId="699E4D75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76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# jstack  -l   (pid_tomcat)  &gt;&gt; trhreaddump.log</w:t>
            </w:r>
          </w:p>
          <w:p w14:paraId="699E4D77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</w:tc>
      </w:tr>
      <w:tr w:rsidR="0053243C" w14:paraId="699E4D7B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79" w14:textId="77777777" w:rsidR="0053243C" w:rsidRDefault="00000000">
            <w:pPr>
              <w:pStyle w:val="TableContents"/>
            </w:pPr>
            <w:r>
              <w:t xml:space="preserve">Check the last file </w:t>
            </w: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7A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#ls -ltr</w:t>
            </w:r>
          </w:p>
        </w:tc>
      </w:tr>
      <w:tr w:rsidR="0053243C" w14:paraId="699E4D89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7C" w14:textId="77777777" w:rsidR="0053243C" w:rsidRDefault="00000000">
            <w:pPr>
              <w:pStyle w:val="TableContents"/>
            </w:pPr>
            <w:r>
              <w:t>Mysql  dump</w:t>
            </w: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7D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#</w:t>
            </w:r>
            <w:bookmarkStart w:id="407" w:name="docs-internal-guid-72023dba-7fff-5791-f8"/>
            <w:bookmarkEnd w:id="407"/>
            <w:r>
              <w:rPr>
                <w:rFonts w:ascii="Arial" w:hAnsi="Arial"/>
                <w:b/>
                <w:color w:val="222222"/>
                <w:sz w:val="26"/>
                <w:szCs w:val="26"/>
                <w:highlight w:val="white"/>
              </w:rPr>
              <w:t>mysqldump --user=ss_root --host=localhost --password --routines --events --databases  --set-gtid-purged=OFF “collegetest”  &gt; collegetest.sql</w:t>
            </w:r>
          </w:p>
          <w:p w14:paraId="699E4D7E" w14:textId="77777777" w:rsidR="0053243C" w:rsidRDefault="0053243C">
            <w:pPr>
              <w:pStyle w:val="TableContents"/>
              <w:rPr>
                <w:rFonts w:ascii="Arial" w:hAnsi="Arial"/>
                <w:b/>
                <w:color w:val="222222"/>
                <w:sz w:val="26"/>
                <w:szCs w:val="26"/>
                <w:highlight w:val="white"/>
              </w:rPr>
            </w:pPr>
          </w:p>
          <w:p w14:paraId="699E4D7F" w14:textId="77777777" w:rsidR="0053243C" w:rsidRDefault="0053243C">
            <w:pPr>
              <w:pStyle w:val="TableContents"/>
              <w:rPr>
                <w:rFonts w:ascii="Arial" w:hAnsi="Arial"/>
                <w:b/>
                <w:color w:val="222222"/>
                <w:sz w:val="26"/>
                <w:szCs w:val="26"/>
                <w:highlight w:val="white"/>
              </w:rPr>
            </w:pPr>
          </w:p>
          <w:p w14:paraId="699E4D80" w14:textId="77777777" w:rsidR="0053243C" w:rsidRDefault="00000000">
            <w:pPr>
              <w:pStyle w:val="TableContents"/>
              <w:rPr>
                <w:rFonts w:ascii="Arial" w:hAnsi="Arial"/>
                <w:b/>
                <w:color w:val="222222"/>
                <w:sz w:val="26"/>
                <w:szCs w:val="26"/>
                <w:highlight w:val="white"/>
              </w:rPr>
            </w:pPr>
            <w:r>
              <w:rPr>
                <w:rFonts w:ascii="Arial" w:hAnsi="Arial"/>
                <w:b/>
                <w:color w:val="222222"/>
                <w:sz w:val="26"/>
                <w:szCs w:val="26"/>
                <w:highlight w:val="white"/>
              </w:rPr>
              <w:t>after zip</w:t>
            </w:r>
          </w:p>
          <w:p w14:paraId="699E4D81" w14:textId="77777777" w:rsidR="0053243C" w:rsidRDefault="0053243C">
            <w:pPr>
              <w:pStyle w:val="TableContents"/>
              <w:rPr>
                <w:rFonts w:ascii="Arial" w:hAnsi="Arial"/>
                <w:b/>
                <w:color w:val="222222"/>
                <w:sz w:val="26"/>
                <w:szCs w:val="26"/>
                <w:highlight w:val="white"/>
              </w:rPr>
            </w:pPr>
          </w:p>
          <w:p w14:paraId="699E4D82" w14:textId="77777777" w:rsidR="0053243C" w:rsidRDefault="00000000">
            <w:pPr>
              <w:pStyle w:val="TableContents"/>
              <w:rPr>
                <w:rFonts w:ascii="Arial" w:hAnsi="Arial"/>
                <w:b/>
                <w:color w:val="222222"/>
                <w:sz w:val="26"/>
                <w:szCs w:val="26"/>
                <w:highlight w:val="white"/>
              </w:rPr>
            </w:pPr>
            <w:r>
              <w:rPr>
                <w:rFonts w:ascii="Arial" w:hAnsi="Arial"/>
                <w:b/>
                <w:color w:val="222222"/>
                <w:sz w:val="26"/>
                <w:szCs w:val="26"/>
                <w:highlight w:val="white"/>
              </w:rPr>
              <w:t>#zip collegetest.sql.zip  collegetest.sql</w:t>
            </w:r>
          </w:p>
          <w:p w14:paraId="699E4D83" w14:textId="77777777" w:rsidR="0053243C" w:rsidRDefault="0053243C">
            <w:pPr>
              <w:pStyle w:val="TableContents"/>
              <w:rPr>
                <w:rFonts w:ascii="Arial" w:hAnsi="Arial"/>
                <w:b/>
                <w:color w:val="222222"/>
                <w:sz w:val="26"/>
                <w:szCs w:val="26"/>
                <w:highlight w:val="white"/>
              </w:rPr>
            </w:pPr>
          </w:p>
          <w:p w14:paraId="699E4D84" w14:textId="77777777" w:rsidR="0053243C" w:rsidRDefault="00000000">
            <w:pPr>
              <w:pStyle w:val="TableContents"/>
              <w:rPr>
                <w:rFonts w:ascii="Arial" w:hAnsi="Arial"/>
                <w:b/>
                <w:color w:val="222222"/>
                <w:sz w:val="26"/>
                <w:szCs w:val="26"/>
                <w:highlight w:val="white"/>
              </w:rPr>
            </w:pPr>
            <w:r>
              <w:rPr>
                <w:rFonts w:ascii="Arial" w:hAnsi="Arial"/>
                <w:b/>
                <w:color w:val="222222"/>
                <w:sz w:val="26"/>
                <w:szCs w:val="26"/>
                <w:highlight w:val="white"/>
              </w:rPr>
              <w:t>after give it create link</w:t>
            </w:r>
          </w:p>
          <w:p w14:paraId="699E4D85" w14:textId="77777777" w:rsidR="0053243C" w:rsidRDefault="0053243C">
            <w:pPr>
              <w:pStyle w:val="TableContents"/>
              <w:rPr>
                <w:rFonts w:ascii="Arial" w:hAnsi="Arial"/>
                <w:b/>
                <w:color w:val="222222"/>
                <w:sz w:val="26"/>
                <w:szCs w:val="26"/>
                <w:highlight w:val="white"/>
              </w:rPr>
            </w:pPr>
          </w:p>
          <w:p w14:paraId="699E4D86" w14:textId="77777777" w:rsidR="0053243C" w:rsidRDefault="0053243C">
            <w:pPr>
              <w:pStyle w:val="TableContents"/>
              <w:rPr>
                <w:rFonts w:ascii="Arial" w:hAnsi="Arial"/>
                <w:b/>
                <w:color w:val="222222"/>
                <w:sz w:val="26"/>
                <w:szCs w:val="26"/>
                <w:highlight w:val="white"/>
              </w:rPr>
            </w:pPr>
          </w:p>
          <w:p w14:paraId="699E4D87" w14:textId="77777777" w:rsidR="0053243C" w:rsidRDefault="00000000">
            <w:pPr>
              <w:pStyle w:val="TableContents"/>
              <w:rPr>
                <w:rFonts w:ascii="Arial" w:hAnsi="Arial"/>
                <w:b/>
                <w:color w:val="222222"/>
                <w:sz w:val="26"/>
                <w:szCs w:val="26"/>
                <w:highlight w:val="white"/>
              </w:rPr>
            </w:pPr>
            <w:r>
              <w:rPr>
                <w:rFonts w:ascii="Arial" w:hAnsi="Arial"/>
                <w:b/>
                <w:color w:val="222222"/>
                <w:sz w:val="26"/>
                <w:szCs w:val="26"/>
                <w:highlight w:val="white"/>
              </w:rPr>
              <w:t xml:space="preserve">mysql dump command </w:t>
            </w:r>
          </w:p>
          <w:p w14:paraId="699E4D88" w14:textId="77777777" w:rsidR="0053243C" w:rsidRDefault="00000000">
            <w:pPr>
              <w:pStyle w:val="TableContents"/>
              <w:rPr>
                <w:rFonts w:ascii="Arial" w:hAnsi="Arial"/>
                <w:b/>
                <w:color w:val="222222"/>
                <w:sz w:val="26"/>
                <w:szCs w:val="26"/>
                <w:highlight w:val="white"/>
              </w:rPr>
            </w:pPr>
            <w:r>
              <w:rPr>
                <w:rFonts w:ascii="Arial" w:hAnsi="Arial"/>
                <w:b/>
                <w:color w:val="222222"/>
                <w:sz w:val="26"/>
                <w:szCs w:val="26"/>
                <w:highlight w:val="white"/>
              </w:rPr>
              <w:t>mysqldump -u username -p dbname &gt; filename. sql</w:t>
            </w:r>
          </w:p>
        </w:tc>
      </w:tr>
      <w:tr w:rsidR="0053243C" w14:paraId="699E4D8C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8A" w14:textId="77777777" w:rsidR="0053243C" w:rsidRDefault="00000000">
            <w:pPr>
              <w:pStyle w:val="TableContents"/>
            </w:pPr>
            <w:r>
              <w:t>Remote dump - backup</w:t>
            </w: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8B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mysqldump --user=ss_root --host=102.133.235.66 --password --routines --events --databases  --set-gtid-purged=OFF "buzz" "buzz_audit" &gt; buzz_15102021.sql</w:t>
            </w:r>
          </w:p>
        </w:tc>
      </w:tr>
      <w:tr w:rsidR="0053243C" w14:paraId="699E4D96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8D" w14:textId="77777777" w:rsidR="0053243C" w:rsidRDefault="00000000">
            <w:pPr>
              <w:pStyle w:val="TableContents"/>
            </w:pPr>
            <w:r>
              <w:t xml:space="preserve">Os trableshooting </w:t>
            </w: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8E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8F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90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#free  -h</w:t>
            </w:r>
          </w:p>
          <w:p w14:paraId="699E4D91" w14:textId="77777777" w:rsidR="0053243C" w:rsidRDefault="00000000">
            <w:pPr>
              <w:pStyle w:val="PreformattedTex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#sync; echo 1 &gt; /proc/sys/vm/drop_caches</w:t>
            </w:r>
          </w:p>
          <w:p w14:paraId="699E4D92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93" w14:textId="77777777" w:rsidR="0053243C" w:rsidRDefault="00000000">
            <w:pPr>
              <w:pStyle w:val="PreformattedText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#sync; echo 1 &gt; /proc/sys/vm/drop_caches</w:t>
            </w:r>
          </w:p>
          <w:p w14:paraId="699E4D94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95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</w:tc>
      </w:tr>
      <w:tr w:rsidR="0053243C" w14:paraId="699E4D99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97" w14:textId="77777777" w:rsidR="0053243C" w:rsidRDefault="00000000">
            <w:pPr>
              <w:pStyle w:val="TableContents"/>
            </w:pPr>
            <w:r>
              <w:t>Mysql database : connection flush</w:t>
            </w: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98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mysql&gt;FLUSH HOSTS;</w:t>
            </w:r>
          </w:p>
        </w:tc>
      </w:tr>
      <w:tr w:rsidR="0053243C" w14:paraId="699E4DA4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9A" w14:textId="77777777" w:rsidR="0053243C" w:rsidRDefault="00000000">
            <w:pPr>
              <w:pStyle w:val="TableContents"/>
            </w:pPr>
            <w:r>
              <w:t>Database drop</w:t>
            </w:r>
          </w:p>
          <w:p w14:paraId="699E4D9B" w14:textId="77777777" w:rsidR="0053243C" w:rsidRDefault="0053243C">
            <w:pPr>
              <w:pStyle w:val="TableContents"/>
            </w:pPr>
          </w:p>
          <w:p w14:paraId="699E4D9C" w14:textId="77777777" w:rsidR="0053243C" w:rsidRDefault="0053243C">
            <w:pPr>
              <w:pStyle w:val="TableContents"/>
            </w:pPr>
          </w:p>
          <w:p w14:paraId="699E4D9D" w14:textId="77777777" w:rsidR="0053243C" w:rsidRDefault="00000000">
            <w:pPr>
              <w:pStyle w:val="TableContents"/>
            </w:pPr>
            <w:r>
              <w:t>database create</w:t>
            </w: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9E" w14:textId="77777777" w:rsidR="0053243C" w:rsidRDefault="00000000">
            <w:pPr>
              <w:pStyle w:val="PreformattedText"/>
              <w:rPr>
                <w:sz w:val="26"/>
                <w:szCs w:val="26"/>
              </w:rPr>
            </w:pPr>
            <w:r>
              <w:rPr>
                <w:rStyle w:val="SourceText"/>
                <w:sz w:val="26"/>
                <w:szCs w:val="26"/>
              </w:rPr>
              <w:t>mysql&gt;DROP DATABASE database_name;</w:t>
            </w:r>
          </w:p>
          <w:p w14:paraId="699E4D9F" w14:textId="77777777" w:rsidR="0053243C" w:rsidRDefault="00000000">
            <w:pPr>
              <w:pStyle w:val="TableContents"/>
            </w:pPr>
            <w:r>
              <w:rPr>
                <w:sz w:val="26"/>
                <w:szCs w:val="26"/>
              </w:rPr>
              <w:t>#</w:t>
            </w:r>
            <w:r>
              <w:rPr>
                <w:rStyle w:val="SourceText"/>
              </w:rPr>
              <w:t>mysqladmin -u root -p drop database_name</w:t>
            </w:r>
          </w:p>
          <w:p w14:paraId="699E4DA0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A1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A2" w14:textId="77777777" w:rsidR="0053243C" w:rsidRDefault="00000000">
            <w:pPr>
              <w:pStyle w:val="PreformattedText"/>
              <w:rPr>
                <w:sz w:val="26"/>
                <w:szCs w:val="26"/>
              </w:rPr>
            </w:pPr>
            <w:r>
              <w:rPr>
                <w:rStyle w:val="SourceText"/>
                <w:sz w:val="26"/>
                <w:szCs w:val="26"/>
              </w:rPr>
              <w:lastRenderedPageBreak/>
              <w:t>mysql&gt; CREATE DATABASE blog;</w:t>
            </w:r>
          </w:p>
          <w:p w14:paraId="699E4DA3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</w:tc>
      </w:tr>
      <w:tr w:rsidR="0053243C" w14:paraId="699E4DB7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A5" w14:textId="77777777" w:rsidR="0053243C" w:rsidRDefault="00000000">
            <w:pPr>
              <w:pStyle w:val="TableContents"/>
            </w:pPr>
            <w:r>
              <w:lastRenderedPageBreak/>
              <w:t>Database import</w:t>
            </w: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A6" w14:textId="77777777" w:rsidR="0053243C" w:rsidRDefault="00000000">
            <w:pPr>
              <w:pStyle w:val="PreformattedText"/>
              <w:rPr>
                <w:sz w:val="26"/>
                <w:szCs w:val="26"/>
              </w:rPr>
            </w:pPr>
            <w:r>
              <w:rPr>
                <w:rStyle w:val="SourceText"/>
                <w:sz w:val="26"/>
                <w:szCs w:val="26"/>
              </w:rPr>
              <w:t>mysqldump -u username -p database_name &gt; data-dump.sql</w:t>
            </w:r>
          </w:p>
          <w:p w14:paraId="699E4DA7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A8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7987684</w:t>
            </w:r>
          </w:p>
          <w:p w14:paraId="699E4DA9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#mysql -u ss_root -p  &lt; serosoftwithaudit.sql</w:t>
            </w:r>
          </w:p>
          <w:p w14:paraId="699E4DAA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AB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AC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AD" w14:textId="77777777" w:rsidR="0053243C" w:rsidRDefault="00000000">
            <w:pPr>
              <w:pStyle w:val="BodyText"/>
              <w:rPr>
                <w:rFonts w:ascii="apple-system;BlinkMacSystemFont" w:hAnsi="apple-system;BlinkMacSystemFont"/>
                <w:sz w:val="21"/>
                <w:szCs w:val="26"/>
              </w:rPr>
            </w:pPr>
            <w:r>
              <w:rPr>
                <w:rFonts w:ascii="apple-system;BlinkMacSystemFont" w:hAnsi="apple-system;BlinkMacSystemFont"/>
                <w:sz w:val="21"/>
                <w:szCs w:val="26"/>
              </w:rPr>
              <w:t>done on db</w:t>
            </w:r>
            <w:r>
              <w:rPr>
                <w:rFonts w:ascii="apple-system;BlinkMacSystemFont" w:hAnsi="apple-system;BlinkMacSystemFont"/>
                <w:sz w:val="21"/>
                <w:szCs w:val="26"/>
              </w:rPr>
              <w:br/>
              <w:t>set global max_connections=4100;</w:t>
            </w:r>
            <w:r>
              <w:rPr>
                <w:rFonts w:ascii="apple-system;BlinkMacSystemFont" w:hAnsi="apple-system;BlinkMacSystemFont"/>
                <w:sz w:val="21"/>
                <w:szCs w:val="26"/>
              </w:rPr>
              <w:br/>
              <w:t>set global max_user_connections=400;</w:t>
            </w:r>
          </w:p>
          <w:p w14:paraId="699E4DAE" w14:textId="77777777" w:rsidR="0053243C" w:rsidRDefault="00000000">
            <w:pPr>
              <w:pStyle w:val="BodyText"/>
              <w:spacing w:before="150" w:after="105" w:line="360" w:lineRule="atLeast"/>
              <w:ind w:left="150" w:right="150"/>
              <w:rPr>
                <w:rFonts w:ascii="apple-system;BlinkMacSystemFont" w:hAnsi="apple-system;BlinkMacSystemFont"/>
                <w:sz w:val="21"/>
              </w:rPr>
            </w:pPr>
            <w:r>
              <w:rPr>
                <w:rFonts w:ascii="apple-system;BlinkMacSystemFont" w:hAnsi="apple-system;BlinkMacSystemFont"/>
                <w:sz w:val="21"/>
              </w:rPr>
              <w:t>SHOW STATUS WHERE `variable_name` = 'Threads_connected';</w:t>
            </w:r>
            <w:r>
              <w:rPr>
                <w:rFonts w:ascii="apple-system;BlinkMacSystemFont" w:hAnsi="apple-system;BlinkMacSystemFont"/>
                <w:sz w:val="21"/>
              </w:rPr>
              <w:br/>
              <w:t>SELECT User, Host, max_connections, max_user_connections</w:t>
            </w:r>
            <w:r>
              <w:rPr>
                <w:rFonts w:ascii="apple-system;BlinkMacSystemFont" w:hAnsi="apple-system;BlinkMacSystemFont"/>
                <w:sz w:val="21"/>
              </w:rPr>
              <w:br/>
              <w:t>FROM mysql.user;</w:t>
            </w:r>
          </w:p>
          <w:p w14:paraId="699E4DAF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B0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B1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B2" w14:textId="77777777" w:rsidR="0053243C" w:rsidRDefault="00000000">
            <w:pPr>
              <w:pStyle w:val="TableContents"/>
              <w:rPr>
                <w:ins w:id="408" w:author="Unknown Author" w:date="2022-08-23T15:06:00Z"/>
                <w:sz w:val="26"/>
                <w:szCs w:val="26"/>
              </w:rPr>
            </w:pPr>
            <w:ins w:id="409" w:author="Unknown Author" w:date="2022-08-23T15:06:00Z">
              <w:r>
                <w:rPr>
                  <w:sz w:val="26"/>
                  <w:szCs w:val="26"/>
                </w:rPr>
                <w:t>SET GLOBAL max_connections = 50000;</w:t>
              </w:r>
            </w:ins>
          </w:p>
          <w:p w14:paraId="699E4DB3" w14:textId="77777777" w:rsidR="0053243C" w:rsidRDefault="0053243C">
            <w:pPr>
              <w:pStyle w:val="TableContents"/>
              <w:rPr>
                <w:ins w:id="410" w:author="Unknown Author" w:date="2022-08-23T15:06:00Z"/>
                <w:sz w:val="26"/>
                <w:szCs w:val="26"/>
              </w:rPr>
            </w:pPr>
          </w:p>
          <w:p w14:paraId="699E4DB4" w14:textId="77777777" w:rsidR="0053243C" w:rsidRDefault="0053243C">
            <w:pPr>
              <w:pStyle w:val="TableContents"/>
              <w:rPr>
                <w:ins w:id="411" w:author="Unknown Author" w:date="2022-08-23T15:06:00Z"/>
                <w:sz w:val="26"/>
                <w:szCs w:val="26"/>
              </w:rPr>
            </w:pPr>
          </w:p>
          <w:p w14:paraId="699E4DB5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ins w:id="412" w:author="Unknown Author" w:date="2022-08-23T15:06:00Z">
              <w:r>
                <w:rPr>
                  <w:sz w:val="26"/>
                  <w:szCs w:val="26"/>
                </w:rPr>
                <w:t>SHOW VARIABLES LIKE "max_connections";</w:t>
              </w:r>
            </w:ins>
          </w:p>
          <w:p w14:paraId="699E4DB6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</w:tc>
      </w:tr>
      <w:tr w:rsidR="0053243C" w14:paraId="699E4DBA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B8" w14:textId="77777777" w:rsidR="0053243C" w:rsidRDefault="00000000">
            <w:pPr>
              <w:pStyle w:val="TableContents"/>
            </w:pPr>
            <w:r>
              <w:t>Database  select</w:t>
            </w: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B9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Mysql &gt;   use pgi;</w:t>
            </w:r>
          </w:p>
        </w:tc>
      </w:tr>
      <w:tr w:rsidR="0053243C" w14:paraId="699E4DCB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BB" w14:textId="77777777" w:rsidR="0053243C" w:rsidRDefault="00000000">
            <w:pPr>
              <w:pStyle w:val="TableContents"/>
            </w:pPr>
            <w:r>
              <w:t>Check disk space</w:t>
            </w: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BC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#df -hT /*</w:t>
            </w:r>
          </w:p>
          <w:p w14:paraId="699E4DBD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BE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#du -sh</w:t>
            </w:r>
          </w:p>
          <w:p w14:paraId="699E4DBF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C0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df -ah</w:t>
            </w:r>
          </w:p>
          <w:p w14:paraId="699E4DC1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C2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lsblk</w:t>
            </w:r>
          </w:p>
          <w:p w14:paraId="699E4DC3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fdisk -l</w:t>
            </w:r>
          </w:p>
          <w:p w14:paraId="699E4DC4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C5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C6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1972  du -sh catalina.out </w:t>
            </w:r>
          </w:p>
          <w:p w14:paraId="699E4DC7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1973  cat /dev/null &gt; catalina.out </w:t>
            </w:r>
          </w:p>
          <w:p w14:paraId="699E4DC8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1974  du -sh catalina.out </w:t>
            </w:r>
          </w:p>
          <w:p w14:paraId="699E4DC9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1975  df -h</w:t>
            </w:r>
          </w:p>
          <w:p w14:paraId="699E4DCA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</w:tc>
      </w:tr>
      <w:tr w:rsidR="0053243C" w14:paraId="699E4DCE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CC" w14:textId="77777777" w:rsidR="0053243C" w:rsidRDefault="0053243C">
            <w:pPr>
              <w:pStyle w:val="TableContents"/>
            </w:pP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CD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mysql -u ss_root -p &lt; serosoftwithaudit.sql</w:t>
            </w:r>
          </w:p>
        </w:tc>
      </w:tr>
      <w:tr w:rsidR="0053243C" w14:paraId="699E4DD2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CF" w14:textId="77777777" w:rsidR="0053243C" w:rsidRDefault="00000000">
            <w:pPr>
              <w:pStyle w:val="TableContents"/>
            </w:pPr>
            <w:r>
              <w:t>Database import with pv command show % database</w:t>
            </w: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D0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D1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pv serosoftwithaudit.sql | mysql -u ss_root -p</w:t>
            </w:r>
          </w:p>
        </w:tc>
      </w:tr>
      <w:tr w:rsidR="0053243C" w14:paraId="699E4DD5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D3" w14:textId="77777777" w:rsidR="0053243C" w:rsidRDefault="0053243C">
            <w:pPr>
              <w:pStyle w:val="TableContents"/>
            </w:pP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D4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mysql -u academia_ss_wp -p academia_gvfw1_new &lt; </w:t>
            </w:r>
            <w:r>
              <w:rPr>
                <w:sz w:val="26"/>
                <w:szCs w:val="26"/>
              </w:rPr>
              <w:lastRenderedPageBreak/>
              <w:t xml:space="preserve">academia_gvfw1_new.sql </w:t>
            </w:r>
          </w:p>
        </w:tc>
      </w:tr>
      <w:tr w:rsidR="0053243C" w14:paraId="699E4DD8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D6" w14:textId="77777777" w:rsidR="0053243C" w:rsidRDefault="0053243C">
            <w:pPr>
              <w:pStyle w:val="TableContents"/>
            </w:pP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D7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pv create.sql | mysql -u root -p zabbix</w:t>
            </w:r>
          </w:p>
        </w:tc>
      </w:tr>
      <w:tr w:rsidR="0053243C" w14:paraId="699E4DDB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D9" w14:textId="77777777" w:rsidR="0053243C" w:rsidRDefault="00000000">
            <w:pPr>
              <w:pStyle w:val="TableContents"/>
            </w:pPr>
            <w:r>
              <w:t>Mysql version</w:t>
            </w: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DA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mysql -V </w:t>
            </w:r>
          </w:p>
        </w:tc>
      </w:tr>
      <w:tr w:rsidR="0053243C" w14:paraId="699E4DDE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DC" w14:textId="77777777" w:rsidR="0053243C" w:rsidRDefault="00000000">
            <w:pPr>
              <w:pStyle w:val="TableContents"/>
            </w:pPr>
            <w:r>
              <w:t>Database check</w:t>
            </w: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DD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grep 'CREATE DATABASE' iihmr17decbackup.sql </w:t>
            </w:r>
          </w:p>
        </w:tc>
      </w:tr>
      <w:tr w:rsidR="0053243C" w14:paraId="699E4DE1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DF" w14:textId="77777777" w:rsidR="0053243C" w:rsidRDefault="0053243C">
            <w:pPr>
              <w:pStyle w:val="TableContents"/>
            </w:pP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E0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</w:tc>
      </w:tr>
      <w:tr w:rsidR="0053243C" w14:paraId="699E4DE4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E2" w14:textId="77777777" w:rsidR="0053243C" w:rsidRDefault="00000000">
            <w:pPr>
              <w:pStyle w:val="TableContents"/>
            </w:pPr>
            <w:r>
              <w:t>Database name change in database.sql file</w:t>
            </w: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E3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sed -i 's/`iihmr`/`iihmr_demo`/g' iihmr17decbackup.sql</w:t>
            </w:r>
          </w:p>
        </w:tc>
      </w:tr>
      <w:tr w:rsidR="0053243C" w14:paraId="699E4DE7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E5" w14:textId="77777777" w:rsidR="0053243C" w:rsidRDefault="0053243C">
            <w:pPr>
              <w:pStyle w:val="TableContents"/>
            </w:pP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E6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sed -i 's/`iihmr_audit`/`iihmr_demo_audit`/g' iihmr17decbackup.sql</w:t>
            </w:r>
          </w:p>
        </w:tc>
      </w:tr>
      <w:tr w:rsidR="0053243C" w14:paraId="699E4DEA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E8" w14:textId="77777777" w:rsidR="0053243C" w:rsidRDefault="0053243C">
            <w:pPr>
              <w:pStyle w:val="TableContents"/>
            </w:pP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E9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</w:tc>
      </w:tr>
      <w:tr w:rsidR="0053243C" w14:paraId="699E4DED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EB" w14:textId="77777777" w:rsidR="0053243C" w:rsidRDefault="0053243C">
            <w:pPr>
              <w:pStyle w:val="TableContents"/>
            </w:pP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EC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select * from schema_version;</w:t>
            </w:r>
          </w:p>
        </w:tc>
      </w:tr>
      <w:tr w:rsidR="0053243C" w14:paraId="699E4DF0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EE" w14:textId="77777777" w:rsidR="0053243C" w:rsidRDefault="0053243C">
            <w:pPr>
              <w:pStyle w:val="TableContents"/>
            </w:pP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EF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SELECT * FROM schema_version where success=0;</w:t>
            </w:r>
          </w:p>
        </w:tc>
      </w:tr>
      <w:tr w:rsidR="0053243C" w14:paraId="699E4DFA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F1" w14:textId="77777777" w:rsidR="0053243C" w:rsidRDefault="00000000">
            <w:pPr>
              <w:pStyle w:val="TableContents"/>
            </w:pPr>
            <w:r>
              <w:t xml:space="preserve">Sleep connection </w:t>
            </w: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F2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  <w:p w14:paraId="699E4DF3" w14:textId="77777777" w:rsidR="0053243C" w:rsidRDefault="00000000">
            <w:pPr>
              <w:pStyle w:val="PreformattedText"/>
              <w:rPr>
                <w:sz w:val="26"/>
                <w:szCs w:val="26"/>
              </w:rPr>
            </w:pPr>
            <w:r>
              <w:rPr>
                <w:rStyle w:val="SourceText"/>
                <w:sz w:val="26"/>
                <w:szCs w:val="26"/>
              </w:rPr>
              <w:t>show processlist;</w:t>
            </w:r>
          </w:p>
          <w:p w14:paraId="699E4DF4" w14:textId="77777777" w:rsidR="0053243C" w:rsidRDefault="0053243C">
            <w:pPr>
              <w:pStyle w:val="PreformattedText"/>
              <w:rPr>
                <w:rStyle w:val="SourceText"/>
                <w:sz w:val="26"/>
                <w:szCs w:val="26"/>
              </w:rPr>
            </w:pPr>
          </w:p>
          <w:p w14:paraId="699E4DF5" w14:textId="77777777" w:rsidR="0053243C" w:rsidRDefault="0053243C">
            <w:pPr>
              <w:pStyle w:val="PreformattedText"/>
              <w:rPr>
                <w:rStyle w:val="SourceText"/>
                <w:sz w:val="26"/>
                <w:szCs w:val="26"/>
              </w:rPr>
            </w:pPr>
          </w:p>
          <w:p w14:paraId="699E4DF6" w14:textId="77777777" w:rsidR="0053243C" w:rsidRDefault="00000000">
            <w:pPr>
              <w:pStyle w:val="PreformattedText"/>
              <w:rPr>
                <w:sz w:val="26"/>
                <w:szCs w:val="26"/>
              </w:rPr>
            </w:pPr>
            <w:r>
              <w:rPr>
                <w:rStyle w:val="SourceText"/>
                <w:sz w:val="26"/>
                <w:szCs w:val="26"/>
              </w:rPr>
              <w:t>SET GLOBAL interactive_timeout = 180;</w:t>
            </w:r>
          </w:p>
          <w:p w14:paraId="699E4DF7" w14:textId="77777777" w:rsidR="0053243C" w:rsidRDefault="00000000">
            <w:pPr>
              <w:pStyle w:val="PreformattedText"/>
              <w:rPr>
                <w:sz w:val="26"/>
                <w:szCs w:val="26"/>
              </w:rPr>
            </w:pPr>
            <w:r>
              <w:rPr>
                <w:rStyle w:val="SourceText"/>
                <w:sz w:val="26"/>
                <w:szCs w:val="26"/>
              </w:rPr>
              <w:t>SET GLOBAL wait_timeout = 180;</w:t>
            </w:r>
          </w:p>
          <w:p w14:paraId="699E4DF8" w14:textId="77777777" w:rsidR="0053243C" w:rsidRDefault="0053243C">
            <w:pPr>
              <w:pStyle w:val="PreformattedText"/>
              <w:rPr>
                <w:rStyle w:val="SourceText"/>
                <w:sz w:val="26"/>
                <w:szCs w:val="26"/>
              </w:rPr>
            </w:pPr>
          </w:p>
          <w:p w14:paraId="699E4DF9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</w:tc>
      </w:tr>
      <w:tr w:rsidR="0053243C" w14:paraId="699E4DFD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FB" w14:textId="77777777" w:rsidR="0053243C" w:rsidRDefault="00000000">
            <w:pPr>
              <w:pStyle w:val="TableContents"/>
            </w:pPr>
            <w:r>
              <w:t>Jenkins == views issues</w:t>
            </w: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FC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SELECT * FROM information_schema.views;</w:t>
            </w:r>
          </w:p>
        </w:tc>
      </w:tr>
      <w:tr w:rsidR="0053243C" w14:paraId="699E4E00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DFE" w14:textId="77777777" w:rsidR="0053243C" w:rsidRDefault="0053243C">
            <w:pPr>
              <w:pStyle w:val="TableContents"/>
            </w:pP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DFF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</w:tc>
      </w:tr>
      <w:tr w:rsidR="0053243C" w14:paraId="699E4E03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E01" w14:textId="77777777" w:rsidR="0053243C" w:rsidRDefault="0053243C">
            <w:pPr>
              <w:pStyle w:val="TableContents"/>
            </w:pP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E02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</w:tc>
      </w:tr>
      <w:tr w:rsidR="0053243C" w14:paraId="699E4E06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E04" w14:textId="77777777" w:rsidR="0053243C" w:rsidRDefault="00000000">
            <w:pPr>
              <w:pStyle w:val="TableContents"/>
            </w:pPr>
            <w:r>
              <w:t>Remote loging</w:t>
            </w: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E05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mysql -u ss_root --host=192.168.1.1 -p</w:t>
            </w:r>
          </w:p>
        </w:tc>
      </w:tr>
      <w:tr w:rsidR="0053243C" w14:paraId="699E4E09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E07" w14:textId="77777777" w:rsidR="0053243C" w:rsidRDefault="00000000">
            <w:pPr>
              <w:pStyle w:val="TableContents"/>
            </w:pPr>
            <w:r>
              <w:t xml:space="preserve">Tomcat to db connection check </w:t>
            </w: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E08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telnet 172.0.2.5 3306</w:t>
            </w:r>
          </w:p>
        </w:tc>
      </w:tr>
      <w:tr w:rsidR="0053243C" w14:paraId="699E4E0C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E0A" w14:textId="77777777" w:rsidR="0053243C" w:rsidRDefault="00000000">
            <w:pPr>
              <w:pStyle w:val="TableContents"/>
            </w:pPr>
            <w:r>
              <w:t xml:space="preserve">Port check </w:t>
            </w: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E0B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ss -tnlp</w:t>
            </w:r>
          </w:p>
        </w:tc>
      </w:tr>
      <w:tr w:rsidR="0053243C" w14:paraId="699E4E10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E0D" w14:textId="77777777" w:rsidR="0053243C" w:rsidRDefault="00000000">
            <w:pPr>
              <w:pStyle w:val="TableContents"/>
            </w:pPr>
            <w:r>
              <w:t xml:space="preserve">User create and persmmision </w:t>
            </w: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E0E" w14:textId="77777777" w:rsidR="0053243C" w:rsidRDefault="00000000">
            <w:pPr>
              <w:rPr>
                <w:sz w:val="26"/>
                <w:szCs w:val="26"/>
              </w:rPr>
            </w:pPr>
            <w:bookmarkStart w:id="413" w:name="%3A4i7.co"/>
            <w:bookmarkEnd w:id="413"/>
            <w:r>
              <w:rPr>
                <w:sz w:val="26"/>
                <w:szCs w:val="26"/>
              </w:rPr>
              <w:t>mysql&gt; create user 'powerbi'@'%' identified by 'serosoft#123';</w:t>
            </w:r>
            <w:r>
              <w:rPr>
                <w:sz w:val="26"/>
                <w:szCs w:val="26"/>
              </w:rPr>
              <w:br/>
              <w:t>Query OK, 0 rows affected, 1 warning (0.01 sec)</w:t>
            </w:r>
            <w:r>
              <w:rPr>
                <w:sz w:val="26"/>
                <w:szCs w:val="26"/>
              </w:rPr>
              <w:br/>
            </w:r>
            <w:r>
              <w:rPr>
                <w:sz w:val="26"/>
                <w:szCs w:val="26"/>
              </w:rPr>
              <w:br/>
              <w:t>mysql&gt; grant all privileges on ugi.* to 'powerbi'@'%';</w:t>
            </w:r>
            <w:r>
              <w:rPr>
                <w:sz w:val="26"/>
                <w:szCs w:val="26"/>
              </w:rPr>
              <w:br/>
              <w:t>Query OK, 0 rows affected (0.00 sec)</w:t>
            </w:r>
            <w:r>
              <w:rPr>
                <w:sz w:val="26"/>
                <w:szCs w:val="26"/>
              </w:rPr>
              <w:br/>
            </w:r>
            <w:r>
              <w:rPr>
                <w:sz w:val="26"/>
                <w:szCs w:val="26"/>
              </w:rPr>
              <w:br/>
              <w:t>mysql&gt; grant all privileges on ugi_audit.* to 'powerbi'@'%';</w:t>
            </w:r>
            <w:r>
              <w:rPr>
                <w:sz w:val="26"/>
                <w:szCs w:val="26"/>
              </w:rPr>
              <w:br/>
              <w:t>Query OK, 0 rows affected (0.01 sec)</w:t>
            </w:r>
            <w:r>
              <w:rPr>
                <w:sz w:val="26"/>
                <w:szCs w:val="26"/>
              </w:rPr>
              <w:br/>
            </w:r>
            <w:r>
              <w:rPr>
                <w:sz w:val="26"/>
                <w:szCs w:val="26"/>
              </w:rPr>
              <w:br/>
              <w:t>mysql&gt; flush privileges;</w:t>
            </w:r>
            <w:r>
              <w:rPr>
                <w:sz w:val="26"/>
                <w:szCs w:val="26"/>
              </w:rPr>
              <w:br/>
              <w:t>Query OK, 0 rows affected (0.01 sec)</w:t>
            </w:r>
          </w:p>
          <w:p w14:paraId="699E4E0F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</w:tc>
      </w:tr>
      <w:tr w:rsidR="0053243C" w14:paraId="699E4E13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E11" w14:textId="77777777" w:rsidR="0053243C" w:rsidRDefault="0053243C">
            <w:pPr>
              <w:pStyle w:val="TableContents"/>
            </w:pP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E12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show variables like 'port';</w:t>
            </w:r>
          </w:p>
        </w:tc>
      </w:tr>
      <w:tr w:rsidR="0053243C" w14:paraId="699E4E1E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E14" w14:textId="77777777" w:rsidR="0053243C" w:rsidRDefault="0053243C">
            <w:pPr>
              <w:pStyle w:val="TableContents"/>
            </w:pP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E15" w14:textId="77777777" w:rsidR="0053243C" w:rsidRDefault="00000000">
            <w:pPr>
              <w:pStyle w:val="BodyText"/>
              <w:rPr>
                <w:rFonts w:ascii="Arial" w:hAnsi="Arial"/>
                <w:color w:val="000000"/>
                <w:sz w:val="40"/>
                <w:szCs w:val="26"/>
              </w:rPr>
            </w:pPr>
            <w:bookmarkStart w:id="414" w:name="m_5381109018444830717gmail-docs-internal"/>
            <w:bookmarkEnd w:id="414"/>
            <w:r>
              <w:rPr>
                <w:rFonts w:ascii="Arial" w:hAnsi="Arial"/>
                <w:color w:val="000000"/>
                <w:sz w:val="40"/>
                <w:szCs w:val="26"/>
              </w:rPr>
              <w:t>DB Access and Revoke</w:t>
            </w:r>
          </w:p>
          <w:p w14:paraId="699E4E16" w14:textId="77777777" w:rsidR="0053243C" w:rsidRDefault="00000000">
            <w:pPr>
              <w:pStyle w:val="BodyText"/>
              <w:numPr>
                <w:ilvl w:val="0"/>
                <w:numId w:val="3"/>
              </w:numPr>
              <w:tabs>
                <w:tab w:val="left" w:pos="0"/>
              </w:tabs>
              <w:spacing w:after="0" w:line="331" w:lineRule="auto"/>
              <w:rPr>
                <w:rFonts w:ascii="Arial" w:hAnsi="Arial"/>
                <w:color w:val="000000"/>
                <w:sz w:val="20"/>
              </w:rPr>
            </w:pPr>
            <w:r>
              <w:rPr>
                <w:rFonts w:ascii="Arial" w:hAnsi="Arial"/>
                <w:color w:val="000000"/>
                <w:sz w:val="20"/>
              </w:rPr>
              <w:t>Login Mysql Database</w:t>
            </w:r>
          </w:p>
          <w:p w14:paraId="699E4E17" w14:textId="77777777" w:rsidR="0053243C" w:rsidRDefault="00000000">
            <w:pPr>
              <w:pStyle w:val="BodyText"/>
              <w:numPr>
                <w:ilvl w:val="0"/>
                <w:numId w:val="3"/>
              </w:numPr>
              <w:tabs>
                <w:tab w:val="left" w:pos="0"/>
              </w:tabs>
              <w:spacing w:after="0" w:line="331" w:lineRule="auto"/>
              <w:rPr>
                <w:rFonts w:ascii="Arial" w:hAnsi="Arial"/>
                <w:color w:val="000000"/>
                <w:sz w:val="20"/>
              </w:rPr>
            </w:pPr>
            <w:r>
              <w:rPr>
                <w:rFonts w:ascii="Arial" w:hAnsi="Arial"/>
                <w:color w:val="000000"/>
                <w:sz w:val="20"/>
              </w:rPr>
              <w:t>Show grants for ‘serosoft’; (serosoft is a user, To  see the permission of user)</w:t>
            </w:r>
          </w:p>
          <w:p w14:paraId="699E4E18" w14:textId="77777777" w:rsidR="0053243C" w:rsidRDefault="00000000">
            <w:pPr>
              <w:pStyle w:val="BodyText"/>
              <w:numPr>
                <w:ilvl w:val="0"/>
                <w:numId w:val="3"/>
              </w:numPr>
              <w:tabs>
                <w:tab w:val="left" w:pos="0"/>
              </w:tabs>
              <w:spacing w:after="0" w:line="331" w:lineRule="auto"/>
              <w:rPr>
                <w:rFonts w:ascii="Arial" w:hAnsi="Arial"/>
                <w:color w:val="000000"/>
                <w:sz w:val="20"/>
              </w:rPr>
            </w:pPr>
            <w:r>
              <w:rPr>
                <w:rFonts w:ascii="Arial" w:hAnsi="Arial"/>
                <w:color w:val="000000"/>
                <w:sz w:val="20"/>
              </w:rPr>
              <w:t>REVOKE SELECT on vgu.student_list_view FROM ‘serosoft’@’%’; (permission, DBname.teblename, user)</w:t>
            </w:r>
          </w:p>
          <w:p w14:paraId="699E4E19" w14:textId="77777777" w:rsidR="0053243C" w:rsidRDefault="00000000">
            <w:pPr>
              <w:pStyle w:val="BodyText"/>
              <w:numPr>
                <w:ilvl w:val="0"/>
                <w:numId w:val="3"/>
              </w:numPr>
              <w:tabs>
                <w:tab w:val="left" w:pos="0"/>
              </w:tabs>
              <w:spacing w:after="0" w:line="331" w:lineRule="auto"/>
              <w:rPr>
                <w:rFonts w:ascii="Arial" w:hAnsi="Arial"/>
                <w:color w:val="000000"/>
                <w:sz w:val="20"/>
              </w:rPr>
            </w:pPr>
            <w:r>
              <w:rPr>
                <w:rFonts w:ascii="Arial" w:hAnsi="Arial"/>
                <w:color w:val="000000"/>
                <w:sz w:val="20"/>
              </w:rPr>
              <w:t>Show grants for ‘serosoft’; (to verify table name remove or not)</w:t>
            </w:r>
          </w:p>
          <w:p w14:paraId="699E4E1A" w14:textId="77777777" w:rsidR="0053243C" w:rsidRDefault="00000000">
            <w:pPr>
              <w:pStyle w:val="BodyText"/>
              <w:numPr>
                <w:ilvl w:val="0"/>
                <w:numId w:val="3"/>
              </w:numPr>
              <w:tabs>
                <w:tab w:val="left" w:pos="0"/>
              </w:tabs>
              <w:spacing w:after="0" w:line="331" w:lineRule="auto"/>
              <w:rPr>
                <w:rFonts w:ascii="Arial" w:hAnsi="Arial"/>
                <w:color w:val="000000"/>
                <w:sz w:val="20"/>
              </w:rPr>
            </w:pPr>
            <w:r>
              <w:rPr>
                <w:rFonts w:ascii="Arial" w:hAnsi="Arial"/>
                <w:color w:val="000000"/>
                <w:sz w:val="20"/>
              </w:rPr>
              <w:t>GRANT SELECT ON vgu.vgu_student_list_view TO 'serosoft'@'%'; (Provide access to the table)</w:t>
            </w:r>
          </w:p>
          <w:p w14:paraId="699E4E1B" w14:textId="77777777" w:rsidR="0053243C" w:rsidRDefault="00000000">
            <w:pPr>
              <w:pStyle w:val="BodyText"/>
              <w:numPr>
                <w:ilvl w:val="0"/>
                <w:numId w:val="3"/>
              </w:numPr>
              <w:tabs>
                <w:tab w:val="left" w:pos="0"/>
              </w:tabs>
              <w:spacing w:after="0" w:line="331" w:lineRule="auto"/>
              <w:rPr>
                <w:rFonts w:ascii="Arial" w:hAnsi="Arial"/>
                <w:color w:val="000000"/>
                <w:sz w:val="20"/>
              </w:rPr>
            </w:pPr>
            <w:r>
              <w:rPr>
                <w:rFonts w:ascii="Arial" w:hAnsi="Arial"/>
                <w:color w:val="000000"/>
                <w:sz w:val="20"/>
              </w:rPr>
              <w:t>Show grants for ‘serosoft’; (For check - New table ka access mila)</w:t>
            </w:r>
          </w:p>
          <w:p w14:paraId="699E4E1C" w14:textId="77777777" w:rsidR="0053243C" w:rsidRDefault="00000000">
            <w:pPr>
              <w:pStyle w:val="BodyText"/>
              <w:numPr>
                <w:ilvl w:val="0"/>
                <w:numId w:val="3"/>
              </w:numPr>
              <w:tabs>
                <w:tab w:val="left" w:pos="0"/>
              </w:tabs>
              <w:spacing w:after="0" w:line="331" w:lineRule="auto"/>
              <w:rPr>
                <w:rFonts w:ascii="Arial" w:hAnsi="Arial"/>
                <w:color w:val="000000"/>
                <w:sz w:val="20"/>
              </w:rPr>
            </w:pPr>
            <w:r>
              <w:rPr>
                <w:rFonts w:ascii="Arial" w:hAnsi="Arial"/>
                <w:color w:val="000000"/>
                <w:sz w:val="20"/>
              </w:rPr>
              <w:t>flush privileges; (To apply changes)</w:t>
            </w:r>
          </w:p>
          <w:p w14:paraId="699E4E1D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</w:tc>
      </w:tr>
      <w:tr w:rsidR="0053243C" w14:paraId="699E4E21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E1F" w14:textId="77777777" w:rsidR="0053243C" w:rsidRDefault="00000000">
            <w:pPr>
              <w:pStyle w:val="TableContents"/>
            </w:pPr>
            <w:r>
              <w:t>ss_root ko check karna</w:t>
            </w: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E20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select * from mysql.user\G</w:t>
            </w:r>
          </w:p>
        </w:tc>
      </w:tr>
      <w:tr w:rsidR="0053243C" w14:paraId="699E4E24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E22" w14:textId="77777777" w:rsidR="0053243C" w:rsidRDefault="0053243C">
            <w:pPr>
              <w:pStyle w:val="TableContents"/>
            </w:pP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E23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select * from mysql.user where user = 'ss_root'\G</w:t>
            </w:r>
          </w:p>
        </w:tc>
      </w:tr>
      <w:tr w:rsidR="0053243C" w14:paraId="699E4E27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E25" w14:textId="77777777" w:rsidR="0053243C" w:rsidRDefault="00000000">
            <w:pPr>
              <w:pStyle w:val="TableContents"/>
            </w:pPr>
            <w:r>
              <w:t>ss_root passwd reset</w:t>
            </w: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E26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ALTER USER 'ss_root'@'localhost' IDENTIFIED BY 's3r0s0ft';</w:t>
            </w:r>
          </w:p>
        </w:tc>
      </w:tr>
      <w:tr w:rsidR="0053243C" w14:paraId="699E4E2A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E28" w14:textId="77777777" w:rsidR="0053243C" w:rsidRDefault="0053243C">
            <w:pPr>
              <w:pStyle w:val="TableContents"/>
            </w:pP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E29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ALTER USER 'ss_root'@'%' IDENTIFIED BY 's3r0s0ft';</w:t>
            </w:r>
          </w:p>
        </w:tc>
      </w:tr>
      <w:tr w:rsidR="0053243C" w14:paraId="699E4E2E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E2B" w14:textId="77777777" w:rsidR="0053243C" w:rsidRDefault="00000000">
            <w:pPr>
              <w:pStyle w:val="TableContents"/>
            </w:pPr>
            <w:ins w:id="415" w:author="Unknown Author" w:date="2022-10-28T14:05:00Z">
              <w:r>
                <w:t>Mysql passwd e</w:t>
              </w:r>
            </w:ins>
            <w:ins w:id="416" w:author="Unknown Author" w:date="2022-10-28T14:06:00Z">
              <w:r>
                <w:t>xpiry</w:t>
              </w:r>
            </w:ins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E2C" w14:textId="77777777" w:rsidR="0053243C" w:rsidRDefault="00000000">
            <w:pPr>
              <w:rPr>
                <w:ins w:id="417" w:author="Unknown Author" w:date="2022-10-28T14:06:00Z"/>
                <w:sz w:val="26"/>
                <w:szCs w:val="26"/>
              </w:rPr>
            </w:pPr>
            <w:ins w:id="418" w:author="Unknown Author" w:date="2022-10-28T14:06:00Z">
              <w:r>
                <w:rPr>
                  <w:sz w:val="26"/>
                  <w:szCs w:val="26"/>
                </w:rPr>
                <w:t xml:space="preserve">CREATE USER 'somesh'@'localhost' IDENTIFIED BY 's3r0s0ft' PASSWORD EXPIRE INTERVAL 01 DAY; </w:t>
              </w:r>
            </w:ins>
          </w:p>
          <w:p w14:paraId="699E4E2D" w14:textId="77777777" w:rsidR="0053243C" w:rsidRDefault="0053243C">
            <w:pPr>
              <w:pStyle w:val="TableContents"/>
              <w:rPr>
                <w:sz w:val="26"/>
                <w:szCs w:val="26"/>
              </w:rPr>
            </w:pPr>
          </w:p>
        </w:tc>
      </w:tr>
      <w:tr w:rsidR="0053243C" w14:paraId="699E4E31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E2F" w14:textId="77777777" w:rsidR="0053243C" w:rsidRDefault="0053243C">
            <w:pPr>
              <w:pStyle w:val="TableContents"/>
            </w:pP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E30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ins w:id="419" w:author="Unknown Author" w:date="2022-10-28T14:06:00Z">
              <w:r>
                <w:rPr>
                  <w:sz w:val="26"/>
                  <w:szCs w:val="26"/>
                </w:rPr>
                <w:t>SELECT user, host, password_lifetime, password_expired, password_last_changed FROM mysql.user WHERE user = 'somesh'\G</w:t>
              </w:r>
            </w:ins>
          </w:p>
        </w:tc>
      </w:tr>
      <w:tr w:rsidR="0053243C" w14:paraId="699E4E34" w14:textId="77777777">
        <w:tc>
          <w:tcPr>
            <w:tcW w:w="3675" w:type="dxa"/>
            <w:tcBorders>
              <w:left w:val="single" w:sz="2" w:space="0" w:color="000000"/>
              <w:bottom w:val="single" w:sz="2" w:space="0" w:color="000000"/>
            </w:tcBorders>
          </w:tcPr>
          <w:p w14:paraId="699E4E32" w14:textId="77777777" w:rsidR="0053243C" w:rsidRDefault="0053243C">
            <w:pPr>
              <w:pStyle w:val="TableContents"/>
            </w:pPr>
          </w:p>
        </w:tc>
        <w:tc>
          <w:tcPr>
            <w:tcW w:w="664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9E4E33" w14:textId="77777777" w:rsidR="0053243C" w:rsidRDefault="00000000">
            <w:pPr>
              <w:pStyle w:val="TableContents"/>
              <w:rPr>
                <w:sz w:val="26"/>
                <w:szCs w:val="26"/>
              </w:rPr>
            </w:pPr>
            <w:ins w:id="420" w:author="Unknown Author" w:date="2022-10-28T14:09:00Z">
              <w:r>
                <w:rPr>
                  <w:sz w:val="26"/>
                  <w:szCs w:val="26"/>
                </w:rPr>
                <w:t>SELECT user, host, password_lifetime, password_expired, password_last_changed FROM mysql.user WHERE user = 'somesh';</w:t>
              </w:r>
            </w:ins>
          </w:p>
        </w:tc>
      </w:tr>
    </w:tbl>
    <w:p w14:paraId="699E4E35" w14:textId="77777777" w:rsidR="0053243C" w:rsidRDefault="0053243C"/>
    <w:p w14:paraId="699E4E36" w14:textId="77777777" w:rsidR="0053243C" w:rsidRDefault="0053243C"/>
    <w:p w14:paraId="699E4E37" w14:textId="77777777" w:rsidR="0053243C" w:rsidRDefault="00000000">
      <w:pPr>
        <w:rPr>
          <w:b/>
          <w:bCs/>
        </w:rPr>
      </w:pPr>
      <w:r>
        <w:rPr>
          <w:b/>
          <w:bCs/>
        </w:rPr>
        <w:t>=== database ka size ======== run in mysql terminal ==</w:t>
      </w:r>
    </w:p>
    <w:p w14:paraId="699E4E38" w14:textId="77777777" w:rsidR="0053243C" w:rsidRDefault="0053243C"/>
    <w:p w14:paraId="699E4E39" w14:textId="77777777" w:rsidR="0053243C" w:rsidRDefault="0053243C"/>
    <w:p w14:paraId="699E4E3A" w14:textId="77777777" w:rsidR="0053243C" w:rsidRDefault="00000000">
      <w:r>
        <w:t>SELECT table_schema AS 'DB Name', ROUND(SUM(data_length + index_length) / 1024 / 1024, 1) AS 'DB Size in MB' FROM information_schema.tables GROUP BY table_schema;</w:t>
      </w:r>
    </w:p>
    <w:p w14:paraId="699E4E3B" w14:textId="77777777" w:rsidR="0053243C" w:rsidRDefault="0053243C"/>
    <w:p w14:paraId="699E4E3C" w14:textId="77777777" w:rsidR="0053243C" w:rsidRDefault="00000000">
      <w:pPr>
        <w:rPr>
          <w:b/>
          <w:bCs/>
        </w:rPr>
      </w:pPr>
      <w:r>
        <w:rPr>
          <w:b/>
          <w:bCs/>
        </w:rPr>
        <w:t>================ drop mysql user ====================</w:t>
      </w:r>
    </w:p>
    <w:p w14:paraId="699E4E3D" w14:textId="77777777" w:rsidR="0053243C" w:rsidRDefault="00000000">
      <w:r>
        <w:t>SELECT User, Host FROM mysql.user;</w:t>
      </w:r>
    </w:p>
    <w:p w14:paraId="699E4E3E" w14:textId="77777777" w:rsidR="0053243C" w:rsidRDefault="0053243C"/>
    <w:p w14:paraId="699E4E3F" w14:textId="77777777" w:rsidR="0053243C" w:rsidRDefault="00000000">
      <w:r>
        <w:t>DROP USER 'username'@'host';</w:t>
      </w:r>
    </w:p>
    <w:p w14:paraId="699E4E40" w14:textId="77777777" w:rsidR="0053243C" w:rsidRDefault="0053243C"/>
    <w:p w14:paraId="699E4E41" w14:textId="77777777" w:rsidR="0053243C" w:rsidRDefault="00000000">
      <w:r>
        <w:t>DROP USER 'ved'@'%';</w:t>
      </w:r>
    </w:p>
    <w:p w14:paraId="699E4E42" w14:textId="77777777" w:rsidR="0053243C" w:rsidRDefault="0053243C"/>
    <w:p w14:paraId="699E4E43" w14:textId="77777777" w:rsidR="0053243C" w:rsidRDefault="0053243C"/>
    <w:p w14:paraId="699E4E44" w14:textId="77777777" w:rsidR="0053243C" w:rsidRDefault="00000000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---=========</w:t>
      </w:r>
      <w:r>
        <w:rPr>
          <w:b/>
          <w:bCs/>
          <w:sz w:val="44"/>
          <w:szCs w:val="44"/>
        </w:rPr>
        <w:t>Database Access</w:t>
      </w:r>
      <w:r>
        <w:rPr>
          <w:b/>
          <w:bCs/>
          <w:sz w:val="36"/>
          <w:szCs w:val="36"/>
        </w:rPr>
        <w:t xml:space="preserve"> ======= ----</w:t>
      </w:r>
    </w:p>
    <w:p w14:paraId="699E4E45" w14:textId="77777777" w:rsidR="0053243C" w:rsidRDefault="0053243C">
      <w:pPr>
        <w:jc w:val="center"/>
        <w:rPr>
          <w:b/>
          <w:bCs/>
          <w:sz w:val="32"/>
          <w:szCs w:val="40"/>
        </w:rPr>
      </w:pPr>
    </w:p>
    <w:p w14:paraId="699E4E46" w14:textId="77777777" w:rsidR="0053243C" w:rsidRDefault="0053243C">
      <w:pPr>
        <w:jc w:val="center"/>
        <w:rPr>
          <w:b/>
          <w:bCs/>
          <w:sz w:val="32"/>
          <w:szCs w:val="40"/>
        </w:rPr>
      </w:pPr>
    </w:p>
    <w:p w14:paraId="699E4E47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1- open mysql work bench</w:t>
      </w:r>
    </w:p>
    <w:p w14:paraId="699E4E48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2- add connection &gt;&gt;&gt;</w:t>
      </w:r>
    </w:p>
    <w:p w14:paraId="699E4E49" w14:textId="77777777" w:rsidR="0053243C" w:rsidRDefault="0053243C">
      <w:pPr>
        <w:rPr>
          <w:b/>
          <w:bCs/>
          <w:sz w:val="26"/>
          <w:szCs w:val="26"/>
        </w:rPr>
      </w:pPr>
    </w:p>
    <w:p w14:paraId="699E4E4A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3- user and privileges &gt;&gt; add account </w:t>
      </w:r>
    </w:p>
    <w:p w14:paraId="699E4E4B" w14:textId="77777777" w:rsidR="0053243C" w:rsidRDefault="0053243C">
      <w:pPr>
        <w:rPr>
          <w:b/>
          <w:bCs/>
          <w:sz w:val="26"/>
          <w:szCs w:val="26"/>
        </w:rPr>
      </w:pPr>
    </w:p>
    <w:p w14:paraId="699E4E4C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4- schema privileges &gt;&gt; add entry  &gt;&gt;selected schema &gt;&gt; salecte all &gt;&gt; apply &gt;&gt; ping user details </w:t>
      </w:r>
    </w:p>
    <w:p w14:paraId="699E4E4D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Hostname ::</w:t>
      </w:r>
    </w:p>
    <w:p w14:paraId="699E4E4E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userid :: bhagwans</w:t>
      </w:r>
    </w:p>
    <w:p w14:paraId="699E4E4F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passwd :: Bhagwan@123</w:t>
      </w:r>
    </w:p>
    <w:p w14:paraId="699E4E50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database name :: schooltest, schooltest_audit</w:t>
      </w:r>
    </w:p>
    <w:p w14:paraId="699E4E51" w14:textId="77777777" w:rsidR="0053243C" w:rsidRDefault="0053243C">
      <w:pPr>
        <w:rPr>
          <w:b/>
          <w:bCs/>
          <w:sz w:val="26"/>
          <w:szCs w:val="26"/>
        </w:rPr>
      </w:pPr>
    </w:p>
    <w:p w14:paraId="699E4E52" w14:textId="77777777" w:rsidR="0053243C" w:rsidRDefault="0053243C">
      <w:pPr>
        <w:rPr>
          <w:b/>
          <w:bCs/>
          <w:sz w:val="26"/>
          <w:szCs w:val="26"/>
        </w:rPr>
      </w:pPr>
    </w:p>
    <w:p w14:paraId="699E4E53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anchor distT="0" distB="0" distL="0" distR="0" simplePos="0" relativeHeight="7" behindDoc="0" locked="0" layoutInCell="1" allowOverlap="1" wp14:anchorId="699E525D" wp14:editId="699E525E">
            <wp:simplePos x="0" y="0"/>
            <wp:positionH relativeFrom="column">
              <wp:posOffset>558165</wp:posOffset>
            </wp:positionH>
            <wp:positionV relativeFrom="paragraph">
              <wp:posOffset>111760</wp:posOffset>
            </wp:positionV>
            <wp:extent cx="5003800" cy="2813050"/>
            <wp:effectExtent l="0" t="0" r="0" b="0"/>
            <wp:wrapSquare wrapText="largest"/>
            <wp:docPr id="24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E54" w14:textId="77777777" w:rsidR="0053243C" w:rsidRDefault="0053243C">
      <w:pPr>
        <w:rPr>
          <w:b/>
          <w:bCs/>
          <w:sz w:val="26"/>
          <w:szCs w:val="26"/>
        </w:rPr>
      </w:pPr>
    </w:p>
    <w:p w14:paraId="699E4E55" w14:textId="77777777" w:rsidR="0053243C" w:rsidRDefault="0053243C">
      <w:pPr>
        <w:rPr>
          <w:b/>
          <w:bCs/>
          <w:sz w:val="26"/>
          <w:szCs w:val="26"/>
        </w:rPr>
      </w:pPr>
    </w:p>
    <w:p w14:paraId="699E4E56" w14:textId="77777777" w:rsidR="0053243C" w:rsidRDefault="0053243C">
      <w:pPr>
        <w:rPr>
          <w:b/>
          <w:bCs/>
          <w:sz w:val="26"/>
          <w:szCs w:val="26"/>
        </w:rPr>
      </w:pPr>
    </w:p>
    <w:p w14:paraId="699E4E57" w14:textId="77777777" w:rsidR="0053243C" w:rsidRDefault="0053243C">
      <w:pPr>
        <w:rPr>
          <w:b/>
          <w:bCs/>
          <w:sz w:val="26"/>
          <w:szCs w:val="26"/>
        </w:rPr>
      </w:pPr>
    </w:p>
    <w:p w14:paraId="699E4E58" w14:textId="77777777" w:rsidR="0053243C" w:rsidRDefault="0053243C">
      <w:pPr>
        <w:rPr>
          <w:b/>
          <w:bCs/>
          <w:sz w:val="26"/>
          <w:szCs w:val="26"/>
        </w:rPr>
      </w:pPr>
    </w:p>
    <w:p w14:paraId="699E4E59" w14:textId="77777777" w:rsidR="0053243C" w:rsidRDefault="0053243C">
      <w:pPr>
        <w:rPr>
          <w:b/>
          <w:bCs/>
          <w:sz w:val="26"/>
          <w:szCs w:val="26"/>
        </w:rPr>
      </w:pPr>
    </w:p>
    <w:p w14:paraId="699E4E5A" w14:textId="77777777" w:rsidR="0053243C" w:rsidRDefault="0053243C">
      <w:pPr>
        <w:rPr>
          <w:b/>
          <w:bCs/>
          <w:sz w:val="26"/>
          <w:szCs w:val="26"/>
        </w:rPr>
      </w:pPr>
    </w:p>
    <w:p w14:paraId="699E4E5B" w14:textId="77777777" w:rsidR="0053243C" w:rsidRDefault="0053243C">
      <w:pPr>
        <w:rPr>
          <w:b/>
          <w:bCs/>
          <w:sz w:val="26"/>
          <w:szCs w:val="26"/>
        </w:rPr>
      </w:pPr>
    </w:p>
    <w:p w14:paraId="699E4E5C" w14:textId="77777777" w:rsidR="0053243C" w:rsidRDefault="0053243C">
      <w:pPr>
        <w:rPr>
          <w:b/>
          <w:bCs/>
          <w:sz w:val="26"/>
          <w:szCs w:val="26"/>
        </w:rPr>
      </w:pPr>
    </w:p>
    <w:p w14:paraId="699E4E5D" w14:textId="77777777" w:rsidR="0053243C" w:rsidRDefault="0053243C">
      <w:pPr>
        <w:rPr>
          <w:b/>
          <w:bCs/>
          <w:sz w:val="26"/>
          <w:szCs w:val="26"/>
        </w:rPr>
      </w:pPr>
    </w:p>
    <w:p w14:paraId="699E4E5E" w14:textId="77777777" w:rsidR="0053243C" w:rsidRDefault="0053243C">
      <w:pPr>
        <w:rPr>
          <w:b/>
          <w:bCs/>
          <w:sz w:val="26"/>
          <w:szCs w:val="26"/>
        </w:rPr>
      </w:pPr>
    </w:p>
    <w:p w14:paraId="699E4E5F" w14:textId="77777777" w:rsidR="0053243C" w:rsidRDefault="0053243C">
      <w:pPr>
        <w:rPr>
          <w:b/>
          <w:bCs/>
          <w:sz w:val="26"/>
          <w:szCs w:val="26"/>
        </w:rPr>
      </w:pPr>
    </w:p>
    <w:p w14:paraId="699E4E60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anchor distT="0" distB="0" distL="0" distR="0" simplePos="0" relativeHeight="2" behindDoc="0" locked="0" layoutInCell="1" allowOverlap="1" wp14:anchorId="699E525F" wp14:editId="699E5260">
            <wp:simplePos x="0" y="0"/>
            <wp:positionH relativeFrom="column">
              <wp:posOffset>76200</wp:posOffset>
            </wp:positionH>
            <wp:positionV relativeFrom="paragraph">
              <wp:posOffset>-3175</wp:posOffset>
            </wp:positionV>
            <wp:extent cx="6120130" cy="3440430"/>
            <wp:effectExtent l="0" t="0" r="0" b="0"/>
            <wp:wrapSquare wrapText="largest"/>
            <wp:docPr id="25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E61" w14:textId="77777777" w:rsidR="0053243C" w:rsidRDefault="0053243C">
      <w:pPr>
        <w:rPr>
          <w:b/>
          <w:bCs/>
          <w:sz w:val="26"/>
          <w:szCs w:val="26"/>
        </w:rPr>
      </w:pPr>
    </w:p>
    <w:p w14:paraId="699E4E62" w14:textId="77777777" w:rsidR="0053243C" w:rsidRDefault="0053243C">
      <w:pPr>
        <w:rPr>
          <w:b/>
          <w:bCs/>
          <w:sz w:val="26"/>
          <w:szCs w:val="26"/>
        </w:rPr>
      </w:pPr>
    </w:p>
    <w:p w14:paraId="699E4E63" w14:textId="77777777" w:rsidR="0053243C" w:rsidRDefault="0053243C">
      <w:pPr>
        <w:rPr>
          <w:b/>
          <w:bCs/>
          <w:sz w:val="26"/>
          <w:szCs w:val="26"/>
        </w:rPr>
      </w:pPr>
    </w:p>
    <w:p w14:paraId="699E4E64" w14:textId="77777777" w:rsidR="0053243C" w:rsidRDefault="0053243C">
      <w:pPr>
        <w:rPr>
          <w:b/>
          <w:bCs/>
          <w:sz w:val="26"/>
          <w:szCs w:val="26"/>
        </w:rPr>
      </w:pPr>
    </w:p>
    <w:p w14:paraId="699E4E65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anchor distT="0" distB="0" distL="0" distR="0" simplePos="0" relativeHeight="3" behindDoc="0" locked="0" layoutInCell="1" allowOverlap="1" wp14:anchorId="699E5261" wp14:editId="699E5262">
            <wp:simplePos x="0" y="0"/>
            <wp:positionH relativeFrom="column">
              <wp:posOffset>0</wp:posOffset>
            </wp:positionH>
            <wp:positionV relativeFrom="paragraph">
              <wp:posOffset>50800</wp:posOffset>
            </wp:positionV>
            <wp:extent cx="6120130" cy="3440430"/>
            <wp:effectExtent l="0" t="0" r="0" b="0"/>
            <wp:wrapSquare wrapText="largest"/>
            <wp:docPr id="26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E66" w14:textId="77777777" w:rsidR="0053243C" w:rsidRDefault="0053243C">
      <w:pPr>
        <w:rPr>
          <w:b/>
          <w:bCs/>
          <w:sz w:val="26"/>
          <w:szCs w:val="26"/>
        </w:rPr>
      </w:pPr>
    </w:p>
    <w:p w14:paraId="699E4E67" w14:textId="77777777" w:rsidR="0053243C" w:rsidRDefault="0053243C">
      <w:pPr>
        <w:rPr>
          <w:b/>
          <w:bCs/>
          <w:sz w:val="26"/>
          <w:szCs w:val="26"/>
        </w:rPr>
      </w:pPr>
    </w:p>
    <w:p w14:paraId="699E4E68" w14:textId="77777777" w:rsidR="0053243C" w:rsidRDefault="0053243C">
      <w:pPr>
        <w:rPr>
          <w:b/>
          <w:bCs/>
          <w:sz w:val="32"/>
          <w:szCs w:val="40"/>
        </w:rPr>
      </w:pPr>
    </w:p>
    <w:p w14:paraId="699E4E69" w14:textId="77777777" w:rsidR="0053243C" w:rsidRDefault="00000000">
      <w:pPr>
        <w:rPr>
          <w:b/>
          <w:bCs/>
          <w:sz w:val="32"/>
          <w:szCs w:val="40"/>
        </w:rPr>
      </w:pPr>
      <w:r>
        <w:rPr>
          <w:b/>
          <w:bCs/>
          <w:noProof/>
          <w:sz w:val="32"/>
          <w:szCs w:val="40"/>
        </w:rPr>
        <w:drawing>
          <wp:anchor distT="0" distB="0" distL="0" distR="0" simplePos="0" relativeHeight="4" behindDoc="0" locked="0" layoutInCell="1" allowOverlap="1" wp14:anchorId="699E5263" wp14:editId="699E5264">
            <wp:simplePos x="0" y="0"/>
            <wp:positionH relativeFrom="column">
              <wp:posOffset>0</wp:posOffset>
            </wp:positionH>
            <wp:positionV relativeFrom="paragraph">
              <wp:posOffset>124460</wp:posOffset>
            </wp:positionV>
            <wp:extent cx="6120130" cy="3440430"/>
            <wp:effectExtent l="0" t="0" r="0" b="0"/>
            <wp:wrapSquare wrapText="largest"/>
            <wp:docPr id="27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E6A" w14:textId="77777777" w:rsidR="0053243C" w:rsidRDefault="0053243C">
      <w:pPr>
        <w:rPr>
          <w:b/>
          <w:bCs/>
          <w:sz w:val="32"/>
          <w:szCs w:val="40"/>
        </w:rPr>
      </w:pPr>
    </w:p>
    <w:p w14:paraId="699E4E6B" w14:textId="77777777" w:rsidR="0053243C" w:rsidRDefault="0053243C">
      <w:pPr>
        <w:rPr>
          <w:b/>
          <w:bCs/>
          <w:sz w:val="32"/>
          <w:szCs w:val="40"/>
        </w:rPr>
      </w:pPr>
    </w:p>
    <w:p w14:paraId="699E4E6C" w14:textId="77777777" w:rsidR="0053243C" w:rsidRDefault="00000000">
      <w:pPr>
        <w:rPr>
          <w:b/>
          <w:bCs/>
          <w:sz w:val="32"/>
          <w:szCs w:val="40"/>
        </w:rPr>
      </w:pPr>
      <w:r>
        <w:rPr>
          <w:b/>
          <w:bCs/>
          <w:noProof/>
          <w:sz w:val="32"/>
          <w:szCs w:val="40"/>
        </w:rPr>
        <w:drawing>
          <wp:anchor distT="0" distB="0" distL="0" distR="0" simplePos="0" relativeHeight="5" behindDoc="0" locked="0" layoutInCell="1" allowOverlap="1" wp14:anchorId="699E5265" wp14:editId="699E5266">
            <wp:simplePos x="0" y="0"/>
            <wp:positionH relativeFrom="column">
              <wp:posOffset>190500</wp:posOffset>
            </wp:positionH>
            <wp:positionV relativeFrom="paragraph">
              <wp:posOffset>122555</wp:posOffset>
            </wp:positionV>
            <wp:extent cx="6120130" cy="3440430"/>
            <wp:effectExtent l="0" t="0" r="0" b="0"/>
            <wp:wrapSquare wrapText="largest"/>
            <wp:docPr id="28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E6D" w14:textId="77777777" w:rsidR="0053243C" w:rsidRDefault="0053243C">
      <w:pPr>
        <w:rPr>
          <w:b/>
          <w:bCs/>
          <w:sz w:val="32"/>
          <w:szCs w:val="40"/>
        </w:rPr>
      </w:pPr>
    </w:p>
    <w:p w14:paraId="699E4E6E" w14:textId="77777777" w:rsidR="0053243C" w:rsidRDefault="0053243C">
      <w:pPr>
        <w:rPr>
          <w:b/>
          <w:bCs/>
          <w:sz w:val="32"/>
          <w:szCs w:val="40"/>
        </w:rPr>
      </w:pPr>
    </w:p>
    <w:p w14:paraId="699E4E6F" w14:textId="77777777" w:rsidR="0053243C" w:rsidRDefault="0053243C">
      <w:pPr>
        <w:rPr>
          <w:b/>
          <w:bCs/>
          <w:sz w:val="32"/>
          <w:szCs w:val="40"/>
        </w:rPr>
      </w:pPr>
    </w:p>
    <w:p w14:paraId="699E4E70" w14:textId="77777777" w:rsidR="0053243C" w:rsidRDefault="00000000">
      <w:pPr>
        <w:rPr>
          <w:b/>
          <w:bCs/>
          <w:sz w:val="32"/>
          <w:szCs w:val="40"/>
        </w:rPr>
      </w:pPr>
      <w:r>
        <w:rPr>
          <w:b/>
          <w:bCs/>
          <w:noProof/>
          <w:sz w:val="32"/>
          <w:szCs w:val="40"/>
        </w:rPr>
        <w:drawing>
          <wp:anchor distT="0" distB="0" distL="0" distR="0" simplePos="0" relativeHeight="6" behindDoc="0" locked="0" layoutInCell="1" allowOverlap="1" wp14:anchorId="699E5267" wp14:editId="699E5268">
            <wp:simplePos x="0" y="0"/>
            <wp:positionH relativeFrom="column">
              <wp:posOffset>-47625</wp:posOffset>
            </wp:positionH>
            <wp:positionV relativeFrom="paragraph">
              <wp:posOffset>29210</wp:posOffset>
            </wp:positionV>
            <wp:extent cx="6120130" cy="3440430"/>
            <wp:effectExtent l="0" t="0" r="0" b="0"/>
            <wp:wrapSquare wrapText="largest"/>
            <wp:docPr id="29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E71" w14:textId="77777777" w:rsidR="0053243C" w:rsidRDefault="0053243C">
      <w:pPr>
        <w:rPr>
          <w:b/>
          <w:bCs/>
          <w:sz w:val="32"/>
          <w:szCs w:val="40"/>
        </w:rPr>
      </w:pPr>
    </w:p>
    <w:p w14:paraId="699E4E72" w14:textId="77777777" w:rsidR="0053243C" w:rsidRDefault="0053243C">
      <w:pPr>
        <w:rPr>
          <w:b/>
          <w:bCs/>
          <w:sz w:val="32"/>
          <w:szCs w:val="40"/>
        </w:rPr>
      </w:pPr>
    </w:p>
    <w:p w14:paraId="699E4E73" w14:textId="77777777" w:rsidR="0053243C" w:rsidRDefault="0053243C">
      <w:pPr>
        <w:rPr>
          <w:b/>
          <w:bCs/>
          <w:sz w:val="32"/>
          <w:szCs w:val="40"/>
        </w:rPr>
      </w:pPr>
    </w:p>
    <w:p w14:paraId="699E4E74" w14:textId="77777777" w:rsidR="0053243C" w:rsidRDefault="00000000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---=========</w:t>
      </w:r>
      <w:r>
        <w:rPr>
          <w:b/>
          <w:bCs/>
          <w:sz w:val="44"/>
          <w:szCs w:val="44"/>
        </w:rPr>
        <w:t>Build update process</w:t>
      </w:r>
      <w:r>
        <w:rPr>
          <w:b/>
          <w:bCs/>
          <w:sz w:val="36"/>
          <w:szCs w:val="36"/>
        </w:rPr>
        <w:t xml:space="preserve"> ======= ----</w:t>
      </w:r>
    </w:p>
    <w:p w14:paraId="699E4E75" w14:textId="77777777" w:rsidR="0053243C" w:rsidRDefault="0053243C">
      <w:pPr>
        <w:jc w:val="center"/>
        <w:rPr>
          <w:b/>
          <w:bCs/>
          <w:sz w:val="36"/>
          <w:szCs w:val="36"/>
        </w:rPr>
      </w:pPr>
    </w:p>
    <w:p w14:paraId="699E4E76" w14:textId="77777777" w:rsidR="0053243C" w:rsidRDefault="0053243C">
      <w:pPr>
        <w:jc w:val="center"/>
        <w:rPr>
          <w:b/>
          <w:bCs/>
          <w:sz w:val="36"/>
          <w:szCs w:val="36"/>
        </w:rPr>
      </w:pPr>
    </w:p>
    <w:p w14:paraId="699E4E77" w14:textId="77777777" w:rsidR="0053243C" w:rsidRDefault="0000000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||||||||||||||||||| web server |||||||||||||||||||||||||||||</w:t>
      </w:r>
    </w:p>
    <w:p w14:paraId="699E4E78" w14:textId="77777777" w:rsidR="0053243C" w:rsidRDefault="0053243C">
      <w:pPr>
        <w:rPr>
          <w:b/>
          <w:bCs/>
          <w:sz w:val="36"/>
          <w:szCs w:val="36"/>
        </w:rPr>
      </w:pPr>
    </w:p>
    <w:p w14:paraId="699E4E79" w14:textId="77777777" w:rsidR="0053243C" w:rsidRDefault="0000000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1-login web server</w:t>
      </w:r>
    </w:p>
    <w:p w14:paraId="699E4E7A" w14:textId="77777777" w:rsidR="0053243C" w:rsidRDefault="00000000">
      <w:r>
        <w:rPr>
          <w:b/>
          <w:bCs/>
          <w:sz w:val="36"/>
          <w:szCs w:val="36"/>
        </w:rPr>
        <w:t xml:space="preserve">2- go #cd </w:t>
      </w:r>
      <w:bookmarkStart w:id="421" w:name="%3A4vp.co"/>
      <w:bookmarkEnd w:id="421"/>
      <w:r>
        <w:t>cd /var/www/html/</w:t>
      </w:r>
    </w:p>
    <w:p w14:paraId="699E4E7B" w14:textId="77777777" w:rsidR="0053243C" w:rsidRDefault="0053243C"/>
    <w:p w14:paraId="699E4E7C" w14:textId="77777777" w:rsidR="0053243C" w:rsidRDefault="00000000">
      <w:r>
        <w:t>3- create a backup folder (with instance_name_09_dec_2020)</w:t>
      </w:r>
    </w:p>
    <w:p w14:paraId="699E4E7D" w14:textId="77777777" w:rsidR="0053243C" w:rsidRDefault="00000000">
      <w:r>
        <w:t>ex. &gt;&gt;&gt;&gt;&gt; rgi_09dec20</w:t>
      </w:r>
    </w:p>
    <w:p w14:paraId="699E4E7E" w14:textId="77777777" w:rsidR="0053243C" w:rsidRDefault="0053243C"/>
    <w:p w14:paraId="699E4E7F" w14:textId="77777777" w:rsidR="0053243C" w:rsidRDefault="00000000">
      <w:r>
        <w:t>4- go to intance folder  #cd  rgi</w:t>
      </w:r>
    </w:p>
    <w:p w14:paraId="699E4E80" w14:textId="77777777" w:rsidR="0053243C" w:rsidRDefault="00000000">
      <w:r>
        <w:t>5- move all content to backup folder &gt;&gt;&gt; #</w:t>
      </w:r>
      <w:bookmarkStart w:id="422" w:name="%3A4xe.co"/>
      <w:bookmarkEnd w:id="422"/>
      <w:r>
        <w:t>sudo mv * ../rgi_09dec20/</w:t>
      </w:r>
    </w:p>
    <w:p w14:paraId="699E4E81" w14:textId="77777777" w:rsidR="0053243C" w:rsidRDefault="0053243C"/>
    <w:p w14:paraId="699E4E82" w14:textId="77777777" w:rsidR="0053243C" w:rsidRDefault="00000000">
      <w:r>
        <w:t xml:space="preserve">6-go to maintant folder  </w:t>
      </w:r>
    </w:p>
    <w:p w14:paraId="699E4E83" w14:textId="77777777" w:rsidR="0053243C" w:rsidRDefault="00000000">
      <w:r>
        <w:t xml:space="preserve">#cd  </w:t>
      </w:r>
      <w:r>
        <w:rPr>
          <w:i/>
          <w:iCs/>
        </w:rPr>
        <w:t>/var/www/html/maintain</w:t>
      </w:r>
    </w:p>
    <w:p w14:paraId="699E4E84" w14:textId="77777777" w:rsidR="0053243C" w:rsidRDefault="0053243C">
      <w:pPr>
        <w:rPr>
          <w:i/>
          <w:iCs/>
        </w:rPr>
      </w:pPr>
    </w:p>
    <w:p w14:paraId="699E4E85" w14:textId="77777777" w:rsidR="0053243C" w:rsidRDefault="00000000">
      <w:r>
        <w:rPr>
          <w:i/>
          <w:iCs/>
        </w:rPr>
        <w:t>7-copy all content to instance folder (rgi)</w:t>
      </w:r>
    </w:p>
    <w:p w14:paraId="699E4E86" w14:textId="77777777" w:rsidR="0053243C" w:rsidRDefault="00000000">
      <w:r>
        <w:rPr>
          <w:i/>
          <w:iCs/>
        </w:rPr>
        <w:t># sudo cp -r *  ‘/var/www/html/rgi/</w:t>
      </w:r>
    </w:p>
    <w:p w14:paraId="699E4E87" w14:textId="77777777" w:rsidR="0053243C" w:rsidRDefault="0053243C">
      <w:pPr>
        <w:rPr>
          <w:i/>
          <w:iCs/>
        </w:rPr>
      </w:pPr>
    </w:p>
    <w:p w14:paraId="699E4E88" w14:textId="77777777" w:rsidR="0053243C" w:rsidRDefault="0053243C">
      <w:pPr>
        <w:rPr>
          <w:i/>
          <w:iCs/>
        </w:rPr>
      </w:pPr>
    </w:p>
    <w:p w14:paraId="699E4E89" w14:textId="77777777" w:rsidR="0053243C" w:rsidRDefault="0053243C">
      <w:pPr>
        <w:rPr>
          <w:i/>
          <w:iCs/>
        </w:rPr>
      </w:pPr>
    </w:p>
    <w:p w14:paraId="699E4E8A" w14:textId="77777777" w:rsidR="0053243C" w:rsidRDefault="00000000">
      <w:pPr>
        <w:rPr>
          <w:sz w:val="32"/>
          <w:szCs w:val="32"/>
        </w:rPr>
      </w:pPr>
      <w:r>
        <w:rPr>
          <w:i/>
          <w:iCs/>
          <w:sz w:val="32"/>
          <w:szCs w:val="32"/>
        </w:rPr>
        <w:t xml:space="preserve">tomcat </w:t>
      </w:r>
    </w:p>
    <w:p w14:paraId="699E4E8B" w14:textId="77777777" w:rsidR="0053243C" w:rsidRDefault="0053243C">
      <w:pPr>
        <w:rPr>
          <w:i/>
          <w:iCs/>
          <w:sz w:val="32"/>
          <w:szCs w:val="32"/>
        </w:rPr>
      </w:pPr>
    </w:p>
    <w:p w14:paraId="699E4E8C" w14:textId="77777777" w:rsidR="0053243C" w:rsidRDefault="0053243C">
      <w:pPr>
        <w:rPr>
          <w:i/>
          <w:iCs/>
          <w:sz w:val="32"/>
          <w:szCs w:val="32"/>
        </w:rPr>
      </w:pPr>
    </w:p>
    <w:p w14:paraId="699E4E8D" w14:textId="77777777" w:rsidR="0053243C" w:rsidRDefault="00000000">
      <w:pPr>
        <w:rPr>
          <w:sz w:val="32"/>
          <w:szCs w:val="32"/>
        </w:rPr>
      </w:pPr>
      <w:r>
        <w:rPr>
          <w:i/>
          <w:iCs/>
          <w:sz w:val="32"/>
          <w:szCs w:val="32"/>
        </w:rPr>
        <w:t xml:space="preserve">1- login </w:t>
      </w:r>
    </w:p>
    <w:p w14:paraId="699E4E8E" w14:textId="77777777" w:rsidR="0053243C" w:rsidRDefault="00000000">
      <w:pPr>
        <w:rPr>
          <w:i/>
          <w:iCs/>
          <w:sz w:val="32"/>
          <w:szCs w:val="32"/>
        </w:rPr>
      </w:pPr>
      <w:r>
        <w:rPr>
          <w:i/>
          <w:iCs/>
          <w:sz w:val="32"/>
          <w:szCs w:val="32"/>
        </w:rPr>
        <w:t>2- kill the tomcat   #kill   -9    Process_id</w:t>
      </w:r>
    </w:p>
    <w:p w14:paraId="699E4E8F" w14:textId="77777777" w:rsidR="0053243C" w:rsidRDefault="00000000">
      <w:pPr>
        <w:rPr>
          <w:sz w:val="32"/>
          <w:szCs w:val="32"/>
        </w:rPr>
      </w:pPr>
      <w:r>
        <w:rPr>
          <w:i/>
          <w:iCs/>
          <w:sz w:val="32"/>
          <w:szCs w:val="32"/>
        </w:rPr>
        <w:t xml:space="preserve">3- create a backup folder   </w:t>
      </w:r>
    </w:p>
    <w:p w14:paraId="699E4E90" w14:textId="77777777" w:rsidR="0053243C" w:rsidRDefault="00000000">
      <w:pPr>
        <w:rPr>
          <w:i/>
          <w:iCs/>
          <w:sz w:val="32"/>
          <w:szCs w:val="32"/>
        </w:rPr>
      </w:pPr>
      <w:r>
        <w:rPr>
          <w:i/>
          <w:iCs/>
          <w:sz w:val="32"/>
          <w:szCs w:val="32"/>
        </w:rPr>
        <w:t>#mkdir /opt/serosoft/oldwar/08dec</w:t>
      </w:r>
    </w:p>
    <w:p w14:paraId="699E4E91" w14:textId="77777777" w:rsidR="0053243C" w:rsidRDefault="0053243C">
      <w:pPr>
        <w:rPr>
          <w:i/>
          <w:iCs/>
        </w:rPr>
      </w:pPr>
    </w:p>
    <w:p w14:paraId="699E4E92" w14:textId="77777777" w:rsidR="0053243C" w:rsidRDefault="00000000">
      <w:pPr>
        <w:rPr>
          <w:i/>
          <w:iCs/>
        </w:rPr>
      </w:pPr>
      <w:r>
        <w:rPr>
          <w:i/>
          <w:iCs/>
        </w:rPr>
        <w:t xml:space="preserve">3- go to tomcat </w:t>
      </w:r>
    </w:p>
    <w:p w14:paraId="699E4E93" w14:textId="77777777" w:rsidR="0053243C" w:rsidRDefault="0053243C">
      <w:pPr>
        <w:rPr>
          <w:i/>
          <w:iCs/>
        </w:rPr>
      </w:pPr>
    </w:p>
    <w:p w14:paraId="699E4E94" w14:textId="77777777" w:rsidR="0053243C" w:rsidRDefault="00000000">
      <w:r>
        <w:rPr>
          <w:i/>
          <w:iCs/>
        </w:rPr>
        <w:t>#</w:t>
      </w:r>
      <w:bookmarkStart w:id="423" w:name="%3A59f.co"/>
      <w:bookmarkEnd w:id="423"/>
      <w:r>
        <w:rPr>
          <w:i/>
          <w:iCs/>
        </w:rPr>
        <w:t>cd  /opt/serosoft/tomcat_rgi_demo/webapps</w:t>
      </w:r>
    </w:p>
    <w:p w14:paraId="699E4E95" w14:textId="77777777" w:rsidR="0053243C" w:rsidRDefault="0053243C">
      <w:pPr>
        <w:rPr>
          <w:i/>
          <w:iCs/>
        </w:rPr>
      </w:pPr>
    </w:p>
    <w:p w14:paraId="699E4E96" w14:textId="77777777" w:rsidR="0053243C" w:rsidRDefault="00000000">
      <w:r>
        <w:rPr>
          <w:i/>
          <w:iCs/>
        </w:rPr>
        <w:t xml:space="preserve">4- move to war file to backup folder </w:t>
      </w:r>
    </w:p>
    <w:p w14:paraId="699E4E97" w14:textId="77777777" w:rsidR="0053243C" w:rsidRDefault="00000000">
      <w:r>
        <w:rPr>
          <w:i/>
          <w:iCs/>
        </w:rPr>
        <w:t xml:space="preserve">#mv war files  </w:t>
      </w:r>
      <w:r>
        <w:rPr>
          <w:i/>
          <w:iCs/>
          <w:sz w:val="32"/>
          <w:szCs w:val="32"/>
        </w:rPr>
        <w:t>/opt/serosoft/oldwar/08dec/</w:t>
      </w:r>
    </w:p>
    <w:p w14:paraId="699E4E98" w14:textId="77777777" w:rsidR="0053243C" w:rsidRDefault="0053243C">
      <w:pPr>
        <w:rPr>
          <w:i/>
          <w:iCs/>
          <w:sz w:val="32"/>
          <w:szCs w:val="32"/>
        </w:rPr>
      </w:pPr>
    </w:p>
    <w:p w14:paraId="699E4E99" w14:textId="77777777" w:rsidR="0053243C" w:rsidRDefault="00000000">
      <w:pPr>
        <w:rPr>
          <w:i/>
          <w:iCs/>
          <w:sz w:val="32"/>
          <w:szCs w:val="32"/>
        </w:rPr>
      </w:pPr>
      <w:r>
        <w:rPr>
          <w:i/>
          <w:iCs/>
          <w:sz w:val="32"/>
          <w:szCs w:val="32"/>
        </w:rPr>
        <w:lastRenderedPageBreak/>
        <w:t>5-</w:t>
      </w:r>
    </w:p>
    <w:p w14:paraId="699E4E9A" w14:textId="77777777" w:rsidR="0053243C" w:rsidRDefault="0053243C">
      <w:pPr>
        <w:rPr>
          <w:i/>
          <w:iCs/>
          <w:sz w:val="32"/>
          <w:szCs w:val="32"/>
        </w:rPr>
      </w:pPr>
    </w:p>
    <w:p w14:paraId="699E4E9B" w14:textId="77777777" w:rsidR="0053243C" w:rsidRDefault="0053243C">
      <w:pPr>
        <w:rPr>
          <w:i/>
          <w:iCs/>
          <w:sz w:val="32"/>
          <w:szCs w:val="32"/>
        </w:rPr>
      </w:pPr>
    </w:p>
    <w:p w14:paraId="699E4E9C" w14:textId="77777777" w:rsidR="0053243C" w:rsidRDefault="0053243C">
      <w:pPr>
        <w:rPr>
          <w:i/>
          <w:iCs/>
          <w:sz w:val="32"/>
          <w:szCs w:val="32"/>
        </w:rPr>
      </w:pPr>
    </w:p>
    <w:p w14:paraId="699E4E9D" w14:textId="77777777" w:rsidR="0053243C" w:rsidRDefault="0053243C">
      <w:pPr>
        <w:rPr>
          <w:i/>
          <w:iCs/>
          <w:sz w:val="32"/>
          <w:szCs w:val="32"/>
        </w:rPr>
      </w:pPr>
    </w:p>
    <w:p w14:paraId="699E4E9E" w14:textId="77777777" w:rsidR="0053243C" w:rsidRDefault="0053243C">
      <w:pPr>
        <w:rPr>
          <w:i/>
          <w:iCs/>
          <w:sz w:val="32"/>
          <w:szCs w:val="32"/>
        </w:rPr>
      </w:pPr>
    </w:p>
    <w:p w14:paraId="699E4E9F" w14:textId="77777777" w:rsidR="0053243C" w:rsidRDefault="00000000">
      <w:r>
        <w:rPr>
          <w:b/>
          <w:bCs/>
          <w:i/>
          <w:iCs/>
          <w:sz w:val="32"/>
          <w:szCs w:val="32"/>
        </w:rPr>
        <w:t>||||||||||||||||||| database |||||||||||||||||||||||||||||</w:t>
      </w:r>
    </w:p>
    <w:p w14:paraId="699E4EA0" w14:textId="77777777" w:rsidR="0053243C" w:rsidRDefault="0053243C">
      <w:pPr>
        <w:rPr>
          <w:b/>
          <w:bCs/>
          <w:i/>
          <w:iCs/>
          <w:sz w:val="32"/>
          <w:szCs w:val="32"/>
        </w:rPr>
      </w:pPr>
    </w:p>
    <w:p w14:paraId="699E4EA1" w14:textId="77777777" w:rsidR="0053243C" w:rsidRDefault="0053243C">
      <w:pPr>
        <w:rPr>
          <w:b/>
          <w:bCs/>
          <w:i/>
          <w:iCs/>
          <w:sz w:val="32"/>
          <w:szCs w:val="32"/>
        </w:rPr>
      </w:pPr>
    </w:p>
    <w:p w14:paraId="699E4EA2" w14:textId="77777777" w:rsidR="0053243C" w:rsidRDefault="00000000">
      <w:r>
        <w:rPr>
          <w:b/>
          <w:bCs/>
          <w:i/>
          <w:iCs/>
          <w:sz w:val="32"/>
          <w:szCs w:val="32"/>
        </w:rPr>
        <w:t>1-  take mysql database dump  (rgitest,  rgitest_audit)</w:t>
      </w:r>
    </w:p>
    <w:p w14:paraId="699E4EA3" w14:textId="77777777" w:rsidR="0053243C" w:rsidRDefault="0053243C">
      <w:pPr>
        <w:rPr>
          <w:i/>
          <w:iCs/>
        </w:rPr>
      </w:pPr>
    </w:p>
    <w:p w14:paraId="699E4EA4" w14:textId="77777777" w:rsidR="0053243C" w:rsidRDefault="00000000">
      <w:r>
        <w:rPr>
          <w:i/>
          <w:iCs/>
        </w:rPr>
        <w:t>#</w:t>
      </w:r>
      <w:bookmarkStart w:id="424" w:name="docs-internal-guid-ef380210-7fff-0f7b-a0"/>
      <w:bookmarkEnd w:id="424"/>
      <w:r>
        <w:rPr>
          <w:rFonts w:ascii="Arial" w:hAnsi="Arial"/>
          <w:b/>
          <w:i/>
          <w:iCs/>
          <w:color w:val="222222"/>
          <w:sz w:val="22"/>
          <w:highlight w:val="white"/>
        </w:rPr>
        <w:t>mysqldump --user=ss_root --host=localhost --password --routines --events --databases  --set-gtid-purged=OFF “rgitest” “rgitest_audit”  &gt; rgitestwithaudit.sql</w:t>
      </w:r>
    </w:p>
    <w:p w14:paraId="699E4EA5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A6" w14:textId="77777777" w:rsidR="0053243C" w:rsidRDefault="00000000"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2- move to database backup  to  jenkins    </w:t>
      </w:r>
    </w:p>
    <w:p w14:paraId="699E4EA7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>(#cd  )</w:t>
      </w:r>
    </w:p>
    <w:p w14:paraId="699E4EA8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A9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AA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AB" w14:textId="77777777" w:rsidR="0053243C" w:rsidRDefault="00000000">
      <w:pPr>
        <w:rPr>
          <w:rFonts w:ascii="Arial" w:hAnsi="Arial"/>
          <w:b/>
          <w:i/>
          <w:iCs/>
          <w:color w:val="222222"/>
          <w:highlight w:val="white"/>
        </w:rPr>
      </w:pPr>
      <w:r>
        <w:rPr>
          <w:rFonts w:ascii="Arial" w:hAnsi="Arial"/>
          <w:b/>
          <w:i/>
          <w:iCs/>
          <w:color w:val="222222"/>
          <w:highlight w:val="white"/>
        </w:rPr>
        <w:t>&gt;&gt;&gt;&gt;&gt; jenking step &gt;&gt;&gt;&gt;&gt;&gt;&gt;&gt;&gt;&gt;</w:t>
      </w:r>
    </w:p>
    <w:p w14:paraId="699E4EAC" w14:textId="77777777" w:rsidR="0053243C" w:rsidRDefault="0053243C">
      <w:pPr>
        <w:rPr>
          <w:rFonts w:ascii="Arial" w:hAnsi="Arial"/>
          <w:b/>
          <w:i/>
          <w:iCs/>
          <w:color w:val="222222"/>
          <w:highlight w:val="white"/>
        </w:rPr>
      </w:pPr>
    </w:p>
    <w:p w14:paraId="699E4EAD" w14:textId="77777777" w:rsidR="0053243C" w:rsidRDefault="00000000">
      <w:r>
        <w:rPr>
          <w:rFonts w:ascii="Arial" w:hAnsi="Arial"/>
          <w:b/>
          <w:i/>
          <w:iCs/>
          <w:color w:val="222222"/>
          <w:highlight w:val="white"/>
        </w:rPr>
        <w:t xml:space="preserve">1- login jenkins </w:t>
      </w:r>
    </w:p>
    <w:p w14:paraId="699E4EAE" w14:textId="77777777" w:rsidR="0053243C" w:rsidRDefault="0053243C">
      <w:pPr>
        <w:rPr>
          <w:rFonts w:ascii="Arial" w:hAnsi="Arial"/>
          <w:b/>
          <w:i/>
          <w:iCs/>
          <w:color w:val="222222"/>
          <w:highlight w:val="white"/>
        </w:rPr>
      </w:pPr>
    </w:p>
    <w:p w14:paraId="699E4EAF" w14:textId="77777777" w:rsidR="0053243C" w:rsidRDefault="00000000">
      <w:r>
        <w:rPr>
          <w:rFonts w:ascii="Arial" w:hAnsi="Arial"/>
          <w:b/>
          <w:i/>
          <w:iCs/>
          <w:color w:val="222222"/>
          <w:highlight w:val="white"/>
        </w:rPr>
        <w:t>2- drop the database same if name is same</w:t>
      </w:r>
    </w:p>
    <w:p w14:paraId="699E4EB0" w14:textId="77777777" w:rsidR="0053243C" w:rsidRDefault="0053243C">
      <w:pPr>
        <w:rPr>
          <w:rFonts w:ascii="Arial" w:hAnsi="Arial"/>
          <w:b/>
          <w:i/>
          <w:iCs/>
          <w:color w:val="222222"/>
          <w:highlight w:val="white"/>
        </w:rPr>
      </w:pPr>
    </w:p>
    <w:p w14:paraId="699E4EB1" w14:textId="77777777" w:rsidR="0053243C" w:rsidRDefault="00000000">
      <w:pPr>
        <w:rPr>
          <w:rFonts w:ascii="Arial" w:hAnsi="Arial"/>
          <w:b/>
          <w:i/>
          <w:iCs/>
          <w:color w:val="222222"/>
          <w:highlight w:val="white"/>
        </w:rPr>
      </w:pPr>
      <w:r>
        <w:rPr>
          <w:rFonts w:ascii="Arial" w:hAnsi="Arial"/>
          <w:b/>
          <w:i/>
          <w:iCs/>
          <w:color w:val="222222"/>
          <w:highlight w:val="white"/>
        </w:rPr>
        <w:t xml:space="preserve">3- import new database </w:t>
      </w:r>
    </w:p>
    <w:p w14:paraId="699E4EB2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B3" w14:textId="77777777" w:rsidR="0053243C" w:rsidRDefault="00000000">
      <w:r>
        <w:rPr>
          <w:rFonts w:ascii="Arial" w:hAnsi="Arial"/>
          <w:b/>
          <w:i/>
          <w:iCs/>
          <w:color w:val="222222"/>
          <w:sz w:val="22"/>
          <w:highlight w:val="white"/>
        </w:rPr>
        <w:t>4- open jenkins url  and login</w:t>
      </w:r>
    </w:p>
    <w:p w14:paraId="699E4EB4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B5" w14:textId="77777777" w:rsidR="0053243C" w:rsidRDefault="00000000">
      <w:r>
        <w:rPr>
          <w:rFonts w:ascii="Arial" w:hAnsi="Arial"/>
          <w:b/>
          <w:i/>
          <w:iCs/>
          <w:color w:val="222222"/>
          <w:sz w:val="22"/>
          <w:highlight w:val="white"/>
        </w:rPr>
        <w:t>5- go to code checkout 1</w:t>
      </w:r>
    </w:p>
    <w:p w14:paraId="699E4EB6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B7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noProof/>
          <w:color w:val="222222"/>
          <w:sz w:val="22"/>
          <w:highlight w:val="white"/>
        </w:rPr>
        <w:lastRenderedPageBreak/>
        <w:drawing>
          <wp:anchor distT="0" distB="0" distL="0" distR="0" simplePos="0" relativeHeight="8" behindDoc="0" locked="0" layoutInCell="1" allowOverlap="1" wp14:anchorId="699E5269" wp14:editId="699E526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74745"/>
            <wp:effectExtent l="0" t="0" r="0" b="0"/>
            <wp:wrapSquare wrapText="largest"/>
            <wp:docPr id="30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EB8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B9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BA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BB" w14:textId="77777777" w:rsidR="0053243C" w:rsidRDefault="00000000">
      <w:r>
        <w:rPr>
          <w:rFonts w:ascii="Arial" w:hAnsi="Arial"/>
          <w:b/>
          <w:i/>
          <w:iCs/>
          <w:color w:val="222222"/>
          <w:sz w:val="22"/>
          <w:highlight w:val="white"/>
        </w:rPr>
        <w:t>6- click on code checkout1 &gt;&gt;&gt; configure &gt;&gt;&gt;  insert the tage git bucket</w:t>
      </w:r>
    </w:p>
    <w:p w14:paraId="699E4EBC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BD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BE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BF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noProof/>
          <w:color w:val="222222"/>
          <w:sz w:val="22"/>
          <w:highlight w:val="white"/>
        </w:rPr>
        <w:drawing>
          <wp:anchor distT="0" distB="0" distL="0" distR="0" simplePos="0" relativeHeight="9" behindDoc="0" locked="0" layoutInCell="1" allowOverlap="1" wp14:anchorId="699E526B" wp14:editId="699E526C">
            <wp:simplePos x="0" y="0"/>
            <wp:positionH relativeFrom="column">
              <wp:posOffset>0</wp:posOffset>
            </wp:positionH>
            <wp:positionV relativeFrom="paragraph">
              <wp:posOffset>92710</wp:posOffset>
            </wp:positionV>
            <wp:extent cx="6120130" cy="2614295"/>
            <wp:effectExtent l="0" t="0" r="0" b="0"/>
            <wp:wrapSquare wrapText="largest"/>
            <wp:docPr id="31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EC0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C1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C2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C3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C4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C5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noProof/>
          <w:color w:val="222222"/>
          <w:sz w:val="22"/>
          <w:highlight w:val="white"/>
        </w:rPr>
        <w:drawing>
          <wp:anchor distT="0" distB="0" distL="0" distR="0" simplePos="0" relativeHeight="10" behindDoc="0" locked="0" layoutInCell="1" allowOverlap="1" wp14:anchorId="699E526D" wp14:editId="699E526E">
            <wp:simplePos x="0" y="0"/>
            <wp:positionH relativeFrom="column">
              <wp:posOffset>0</wp:posOffset>
            </wp:positionH>
            <wp:positionV relativeFrom="paragraph">
              <wp:posOffset>83185</wp:posOffset>
            </wp:positionV>
            <wp:extent cx="6120130" cy="3371215"/>
            <wp:effectExtent l="0" t="0" r="0" b="0"/>
            <wp:wrapSquare wrapText="largest"/>
            <wp:docPr id="32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EC6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C7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C8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C9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CA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CB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CC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CD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CE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CF" w14:textId="77777777" w:rsidR="0053243C" w:rsidRDefault="00000000">
      <w:pPr>
        <w:rPr>
          <w:rFonts w:ascii="Arial" w:hAnsi="Arial"/>
          <w:b/>
          <w:i/>
          <w:iCs/>
          <w:color w:val="222222"/>
          <w:sz w:val="32"/>
          <w:szCs w:val="32"/>
          <w:highlight w:val="white"/>
        </w:rPr>
      </w:pPr>
      <w:r>
        <w:rPr>
          <w:rFonts w:ascii="Arial" w:hAnsi="Arial"/>
          <w:b/>
          <w:i/>
          <w:iCs/>
          <w:color w:val="222222"/>
          <w:sz w:val="32"/>
          <w:szCs w:val="32"/>
          <w:highlight w:val="white"/>
        </w:rPr>
        <w:t xml:space="preserve">7- click apply and save </w:t>
      </w:r>
    </w:p>
    <w:p w14:paraId="699E4ED0" w14:textId="77777777" w:rsidR="0053243C" w:rsidRDefault="0053243C">
      <w:pPr>
        <w:rPr>
          <w:rFonts w:ascii="Arial" w:hAnsi="Arial"/>
          <w:b/>
          <w:i/>
          <w:iCs/>
          <w:color w:val="222222"/>
          <w:sz w:val="32"/>
          <w:szCs w:val="32"/>
          <w:highlight w:val="white"/>
        </w:rPr>
      </w:pPr>
    </w:p>
    <w:p w14:paraId="699E4ED1" w14:textId="77777777" w:rsidR="0053243C" w:rsidRDefault="00000000">
      <w:r>
        <w:rPr>
          <w:rFonts w:ascii="Arial" w:hAnsi="Arial"/>
          <w:b/>
          <w:i/>
          <w:iCs/>
          <w:color w:val="222222"/>
          <w:sz w:val="32"/>
          <w:szCs w:val="32"/>
          <w:highlight w:val="white"/>
        </w:rPr>
        <w:t xml:space="preserve">8- click on jenkins menu &gt;&gt;&gt;&gt; DBBacker1 &gt;&gt;&gt; </w:t>
      </w:r>
      <w:hyperlink r:id="rId66">
        <w:r>
          <w:rPr>
            <w:rStyle w:val="Hyperlink"/>
            <w:rFonts w:ascii="Arial" w:hAnsi="Arial"/>
            <w:b/>
            <w:i/>
            <w:iCs/>
            <w:color w:val="222222"/>
            <w:highlight w:val="white"/>
            <w:u w:val="none"/>
          </w:rPr>
          <w:t>Build with Parameters</w:t>
        </w:r>
      </w:hyperlink>
    </w:p>
    <w:p w14:paraId="699E4ED2" w14:textId="77777777" w:rsidR="0053243C" w:rsidRDefault="0053243C">
      <w:pPr>
        <w:rPr>
          <w:rFonts w:ascii="Arial" w:hAnsi="Arial"/>
          <w:b/>
          <w:i/>
          <w:iCs/>
          <w:color w:val="222222"/>
          <w:sz w:val="32"/>
          <w:szCs w:val="32"/>
          <w:highlight w:val="white"/>
        </w:rPr>
      </w:pPr>
    </w:p>
    <w:p w14:paraId="699E4ED3" w14:textId="77777777" w:rsidR="0053243C" w:rsidRDefault="00000000">
      <w:pPr>
        <w:rPr>
          <w:rFonts w:ascii="Arial" w:hAnsi="Arial"/>
          <w:b/>
          <w:i/>
          <w:iCs/>
          <w:color w:val="222222"/>
          <w:sz w:val="32"/>
          <w:szCs w:val="32"/>
          <w:highlight w:val="white"/>
        </w:rPr>
      </w:pPr>
      <w:r>
        <w:rPr>
          <w:rFonts w:ascii="Arial" w:hAnsi="Arial"/>
          <w:b/>
          <w:i/>
          <w:iCs/>
          <w:noProof/>
          <w:color w:val="222222"/>
          <w:sz w:val="32"/>
          <w:szCs w:val="32"/>
          <w:highlight w:val="white"/>
        </w:rPr>
        <w:drawing>
          <wp:anchor distT="0" distB="0" distL="0" distR="0" simplePos="0" relativeHeight="11" behindDoc="0" locked="0" layoutInCell="1" allowOverlap="1" wp14:anchorId="699E526F" wp14:editId="699E5270">
            <wp:simplePos x="0" y="0"/>
            <wp:positionH relativeFrom="column">
              <wp:posOffset>66675</wp:posOffset>
            </wp:positionH>
            <wp:positionV relativeFrom="paragraph">
              <wp:posOffset>147320</wp:posOffset>
            </wp:positionV>
            <wp:extent cx="6120130" cy="3406140"/>
            <wp:effectExtent l="0" t="0" r="0" b="0"/>
            <wp:wrapSquare wrapText="largest"/>
            <wp:docPr id="33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ED4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D5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D6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4ED7" w14:textId="77777777" w:rsidR="0053243C" w:rsidRDefault="00000000">
      <w:pPr>
        <w:rPr>
          <w:sz w:val="26"/>
          <w:szCs w:val="26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9- click on Buil with parameter</w:t>
      </w:r>
    </w:p>
    <w:p w14:paraId="699E4ED8" w14:textId="77777777" w:rsidR="0053243C" w:rsidRDefault="00000000">
      <w:pPr>
        <w:rPr>
          <w:sz w:val="62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 xml:space="preserve">click on jenkins menu &gt;&gt;&gt;&gt; DBBacker1 &gt;&gt;&gt; </w:t>
      </w:r>
      <w:hyperlink r:id="rId68">
        <w:r>
          <w:rPr>
            <w:rStyle w:val="Hyperlink"/>
            <w:sz w:val="62"/>
          </w:rPr>
          <w:t>Build with Parameters</w:t>
        </w:r>
      </w:hyperlink>
    </w:p>
    <w:p w14:paraId="699E4ED9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4EDA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4EDB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4EDC" w14:textId="77777777" w:rsidR="0053243C" w:rsidRDefault="00000000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  <w:r>
        <w:rPr>
          <w:rFonts w:ascii="Arial" w:hAnsi="Arial"/>
          <w:b/>
          <w:i/>
          <w:iCs/>
          <w:noProof/>
          <w:color w:val="222222"/>
          <w:sz w:val="62"/>
          <w:highlight w:val="white"/>
        </w:rPr>
        <w:lastRenderedPageBreak/>
        <w:drawing>
          <wp:anchor distT="0" distB="0" distL="0" distR="0" simplePos="0" relativeHeight="12" behindDoc="0" locked="0" layoutInCell="1" allowOverlap="1" wp14:anchorId="699E5271" wp14:editId="699E52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021830"/>
            <wp:effectExtent l="0" t="0" r="0" b="0"/>
            <wp:wrapSquare wrapText="largest"/>
            <wp:docPr id="34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EDD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10 -data location which one you entry</w:t>
      </w:r>
    </w:p>
    <w:p w14:paraId="699E4EDE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EDF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#cd ‘/opt/serosoft/apache-7.0.94/webapps/MSG_falsebaydemo/WEB-INF/classes/config/</w:t>
      </w:r>
    </w:p>
    <w:p w14:paraId="699E4EE0" w14:textId="77777777" w:rsidR="0053243C" w:rsidRDefault="00000000">
      <w:pPr>
        <w:rPr>
          <w:rFonts w:ascii="Arial" w:hAnsi="Arial"/>
          <w:color w:val="222222"/>
          <w:sz w:val="26"/>
          <w:szCs w:val="26"/>
          <w:highlight w:val="white"/>
        </w:rPr>
      </w:pPr>
      <w:r>
        <w:rPr>
          <w:rFonts w:ascii="Arial" w:hAnsi="Arial"/>
          <w:color w:val="222222"/>
          <w:sz w:val="26"/>
          <w:szCs w:val="26"/>
          <w:highlight w:val="white"/>
        </w:rPr>
        <w:t>1-database.properties</w:t>
      </w:r>
    </w:p>
    <w:p w14:paraId="699E4EE1" w14:textId="77777777" w:rsidR="0053243C" w:rsidRDefault="00000000">
      <w:pPr>
        <w:rPr>
          <w:rFonts w:ascii="Arial" w:hAnsi="Arial"/>
          <w:color w:val="222222"/>
          <w:sz w:val="26"/>
          <w:szCs w:val="26"/>
          <w:highlight w:val="white"/>
        </w:rPr>
      </w:pPr>
      <w:r>
        <w:rPr>
          <w:rFonts w:ascii="Arial" w:hAnsi="Arial"/>
          <w:color w:val="222222"/>
          <w:sz w:val="26"/>
          <w:szCs w:val="26"/>
          <w:highlight w:val="white"/>
        </w:rPr>
        <w:t>2-document-constant.properties</w:t>
      </w:r>
    </w:p>
    <w:p w14:paraId="699E4EE2" w14:textId="77777777" w:rsidR="0053243C" w:rsidRDefault="00000000">
      <w:pPr>
        <w:rPr>
          <w:rFonts w:ascii="Arial" w:hAnsi="Arial"/>
          <w:color w:val="222222"/>
          <w:sz w:val="26"/>
          <w:szCs w:val="26"/>
          <w:highlight w:val="white"/>
        </w:rPr>
      </w:pPr>
      <w:r>
        <w:rPr>
          <w:rFonts w:ascii="Arial" w:hAnsi="Arial"/>
          <w:color w:val="222222"/>
          <w:sz w:val="26"/>
          <w:szCs w:val="26"/>
          <w:highlight w:val="white"/>
        </w:rPr>
        <w:t>3-massaging.properties</w:t>
      </w:r>
    </w:p>
    <w:p w14:paraId="699E4EE3" w14:textId="77777777" w:rsidR="0053243C" w:rsidRDefault="00000000">
      <w:pPr>
        <w:rPr>
          <w:rFonts w:ascii="Arial" w:hAnsi="Arial"/>
          <w:color w:val="222222"/>
          <w:sz w:val="26"/>
          <w:szCs w:val="26"/>
          <w:highlight w:val="white"/>
        </w:rPr>
      </w:pPr>
      <w:r>
        <w:rPr>
          <w:rFonts w:ascii="Arial" w:hAnsi="Arial"/>
          <w:color w:val="222222"/>
          <w:sz w:val="26"/>
          <w:szCs w:val="26"/>
          <w:highlight w:val="white"/>
        </w:rPr>
        <w:t>(check data and fill entry)</w:t>
      </w:r>
    </w:p>
    <w:p w14:paraId="699E4EE4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EE5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lastRenderedPageBreak/>
        <w:t>dont have MSG_falsebaydemo</w:t>
      </w:r>
    </w:p>
    <w:p w14:paraId="699E4EE6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EE7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go to tomcat server</w:t>
      </w:r>
    </w:p>
    <w:p w14:paraId="699E4EE8" w14:textId="77777777" w:rsidR="0053243C" w:rsidRDefault="00000000">
      <w:pPr>
        <w:rPr>
          <w:rFonts w:ascii="Arial" w:hAnsi="Arial"/>
          <w:color w:val="222222"/>
          <w:sz w:val="26"/>
          <w:szCs w:val="26"/>
          <w:highlight w:val="white"/>
        </w:rPr>
      </w:pPr>
      <w:r>
        <w:rPr>
          <w:rFonts w:ascii="Arial" w:hAnsi="Arial"/>
          <w:color w:val="222222"/>
          <w:sz w:val="26"/>
          <w:szCs w:val="26"/>
          <w:highlight w:val="white"/>
        </w:rPr>
        <w:t>#cd /opt/serosoft/tomcat9/webapps/falsebay_demo/WEB-INF/lib/serosoft-academia-service-1.0-SNAPSHOT.jar</w:t>
      </w:r>
    </w:p>
    <w:p w14:paraId="699E4EE9" w14:textId="77777777" w:rsidR="0053243C" w:rsidRDefault="0053243C">
      <w:pPr>
        <w:rPr>
          <w:rFonts w:ascii="Arial" w:hAnsi="Arial"/>
          <w:color w:val="222222"/>
          <w:sz w:val="26"/>
          <w:szCs w:val="26"/>
          <w:highlight w:val="white"/>
        </w:rPr>
      </w:pPr>
    </w:p>
    <w:p w14:paraId="699E4EEA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 xml:space="preserve">take this jar file local pc and open go to </w:t>
      </w:r>
    </w:p>
    <w:p w14:paraId="699E4EEB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EEC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config &gt;</w:t>
      </w:r>
    </w:p>
    <w:p w14:paraId="699E4EED" w14:textId="77777777" w:rsidR="0053243C" w:rsidRDefault="00000000">
      <w:pPr>
        <w:rPr>
          <w:rFonts w:ascii="Arial" w:hAnsi="Arial"/>
          <w:color w:val="222222"/>
          <w:sz w:val="26"/>
          <w:szCs w:val="26"/>
          <w:highlight w:val="white"/>
        </w:rPr>
      </w:pPr>
      <w:r>
        <w:rPr>
          <w:rFonts w:ascii="Arial" w:hAnsi="Arial"/>
          <w:color w:val="222222"/>
          <w:sz w:val="26"/>
          <w:szCs w:val="26"/>
          <w:highlight w:val="white"/>
        </w:rPr>
        <w:t>1-database.properties</w:t>
      </w:r>
    </w:p>
    <w:p w14:paraId="699E4EEE" w14:textId="77777777" w:rsidR="0053243C" w:rsidRDefault="00000000">
      <w:pPr>
        <w:rPr>
          <w:rFonts w:ascii="Arial" w:hAnsi="Arial"/>
          <w:color w:val="222222"/>
          <w:sz w:val="26"/>
          <w:szCs w:val="26"/>
          <w:highlight w:val="white"/>
        </w:rPr>
      </w:pPr>
      <w:r>
        <w:rPr>
          <w:rFonts w:ascii="Arial" w:hAnsi="Arial"/>
          <w:color w:val="222222"/>
          <w:sz w:val="26"/>
          <w:szCs w:val="26"/>
          <w:highlight w:val="white"/>
        </w:rPr>
        <w:t>2-document-constant.properties</w:t>
      </w:r>
    </w:p>
    <w:p w14:paraId="699E4EEF" w14:textId="77777777" w:rsidR="0053243C" w:rsidRDefault="00000000">
      <w:pPr>
        <w:rPr>
          <w:rFonts w:ascii="Arial" w:hAnsi="Arial"/>
          <w:color w:val="222222"/>
          <w:sz w:val="26"/>
          <w:szCs w:val="26"/>
          <w:highlight w:val="white"/>
        </w:rPr>
      </w:pPr>
      <w:r>
        <w:rPr>
          <w:rFonts w:ascii="Arial" w:hAnsi="Arial"/>
          <w:color w:val="222222"/>
          <w:sz w:val="26"/>
          <w:szCs w:val="26"/>
          <w:highlight w:val="white"/>
        </w:rPr>
        <w:t>3-massaging.properties</w:t>
      </w:r>
    </w:p>
    <w:p w14:paraId="699E4EF0" w14:textId="77777777" w:rsidR="0053243C" w:rsidRDefault="00000000">
      <w:pPr>
        <w:rPr>
          <w:rFonts w:ascii="Arial" w:hAnsi="Arial"/>
          <w:color w:val="222222"/>
          <w:sz w:val="26"/>
          <w:szCs w:val="26"/>
          <w:highlight w:val="white"/>
        </w:rPr>
      </w:pPr>
      <w:r>
        <w:rPr>
          <w:rFonts w:ascii="Arial" w:hAnsi="Arial"/>
          <w:color w:val="222222"/>
          <w:sz w:val="26"/>
          <w:szCs w:val="26"/>
          <w:highlight w:val="white"/>
        </w:rPr>
        <w:t>(check data and fill entry)</w:t>
      </w:r>
    </w:p>
    <w:p w14:paraId="699E4EF1" w14:textId="77777777" w:rsidR="0053243C" w:rsidRDefault="0053243C">
      <w:pPr>
        <w:rPr>
          <w:rFonts w:ascii="Arial" w:hAnsi="Arial"/>
          <w:color w:val="222222"/>
          <w:sz w:val="26"/>
          <w:szCs w:val="26"/>
          <w:highlight w:val="white"/>
        </w:rPr>
      </w:pPr>
    </w:p>
    <w:p w14:paraId="699E4EF2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EF3" w14:textId="77777777" w:rsidR="0053243C" w:rsidRDefault="00000000">
      <w:pPr>
        <w:rPr>
          <w:sz w:val="26"/>
          <w:szCs w:val="26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 xml:space="preserve">11 – re-build </w:t>
      </w:r>
    </w:p>
    <w:p w14:paraId="699E4EF4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EF5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go to jenkins home &gt; Multi-Job-Pipeline/</w:t>
      </w:r>
    </w:p>
    <w:p w14:paraId="699E4EF6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EF7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EF8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for laptop vpn connection</w:t>
      </w:r>
    </w:p>
    <w:p w14:paraId="699E4EF9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EFA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ip == 183.182.84.235</w:t>
      </w:r>
    </w:p>
    <w:p w14:paraId="699E4EFB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port == 5443</w:t>
      </w:r>
    </w:p>
    <w:p w14:paraId="699E4EFC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userid</w:t>
      </w:r>
    </w:p>
    <w:p w14:paraId="699E4EFD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passwd</w:t>
      </w:r>
    </w:p>
    <w:p w14:paraId="699E4EFE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EFF" w14:textId="77777777" w:rsidR="0053243C" w:rsidRDefault="00000000">
      <w:pPr>
        <w:rPr>
          <w:rFonts w:ascii="arial;sans-serif" w:hAnsi="arial;sans-serif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;sans-serif" w:hAnsi="arial;sans-serif"/>
          <w:b/>
          <w:i/>
          <w:iCs/>
          <w:color w:val="222222"/>
          <w:sz w:val="26"/>
          <w:szCs w:val="26"/>
          <w:highlight w:val="white"/>
        </w:rPr>
        <w:t>Username someshwarV</w:t>
      </w:r>
    </w:p>
    <w:p w14:paraId="699E4F00" w14:textId="77777777" w:rsidR="0053243C" w:rsidRDefault="00000000">
      <w:pPr>
        <w:rPr>
          <w:rFonts w:ascii="arial;sans-serif" w:hAnsi="arial;sans-serif"/>
        </w:rPr>
      </w:pPr>
      <w:r>
        <w:rPr>
          <w:rFonts w:ascii="arial;sans-serif" w:hAnsi="arial;sans-serif"/>
        </w:rPr>
        <w:t>password Vinay#456</w:t>
      </w:r>
    </w:p>
    <w:p w14:paraId="699E4F01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02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03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12- vpn connection in jenkins</w:t>
      </w:r>
    </w:p>
    <w:p w14:paraId="699E4F04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05" w14:textId="77777777" w:rsidR="0053243C" w:rsidRDefault="00000000">
      <w:pPr>
        <w:rPr>
          <w:rFonts w:ascii="Arial" w:hAnsi="Arial"/>
          <w:b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color w:val="222222"/>
          <w:sz w:val="26"/>
          <w:szCs w:val="26"/>
          <w:highlight w:val="white"/>
        </w:rPr>
        <w:t>l</w:t>
      </w:r>
      <w:r>
        <w:rPr>
          <w:rFonts w:ascii="Arial" w:hAnsi="Arial"/>
          <w:color w:val="222222"/>
          <w:sz w:val="26"/>
          <w:szCs w:val="26"/>
          <w:highlight w:val="white"/>
        </w:rPr>
        <w:t>ogin jenkins</w:t>
      </w:r>
    </w:p>
    <w:p w14:paraId="699E4F06" w14:textId="77777777" w:rsidR="0053243C" w:rsidRDefault="00000000">
      <w:pPr>
        <w:rPr>
          <w:rFonts w:ascii="Arial" w:hAnsi="Arial"/>
          <w:color w:val="222222"/>
          <w:sz w:val="26"/>
          <w:szCs w:val="26"/>
          <w:highlight w:val="white"/>
        </w:rPr>
      </w:pPr>
      <w:r>
        <w:rPr>
          <w:rFonts w:ascii="Arial" w:hAnsi="Arial"/>
          <w:color w:val="222222"/>
          <w:sz w:val="26"/>
          <w:szCs w:val="26"/>
          <w:highlight w:val="white"/>
        </w:rPr>
        <w:t>#cd ‘/home/labadmin</w:t>
      </w:r>
    </w:p>
    <w:p w14:paraId="699E4F07" w14:textId="77777777" w:rsidR="0053243C" w:rsidRDefault="00000000">
      <w:pPr>
        <w:rPr>
          <w:rFonts w:ascii="Arial" w:hAnsi="Arial"/>
          <w:color w:val="222222"/>
          <w:sz w:val="26"/>
          <w:szCs w:val="26"/>
          <w:highlight w:val="white"/>
        </w:rPr>
      </w:pPr>
      <w:r>
        <w:rPr>
          <w:rFonts w:ascii="Arial" w:hAnsi="Arial"/>
          <w:color w:val="222222"/>
          <w:sz w:val="26"/>
          <w:szCs w:val="26"/>
          <w:highlight w:val="white"/>
        </w:rPr>
        <w:t>#cd /forticlientsslvpn/64bit</w:t>
      </w:r>
    </w:p>
    <w:p w14:paraId="699E4F08" w14:textId="77777777" w:rsidR="0053243C" w:rsidRDefault="0053243C">
      <w:pPr>
        <w:rPr>
          <w:rFonts w:ascii="Arial" w:hAnsi="Arial"/>
          <w:color w:val="222222"/>
          <w:sz w:val="26"/>
          <w:szCs w:val="26"/>
          <w:highlight w:val="white"/>
        </w:rPr>
      </w:pPr>
    </w:p>
    <w:p w14:paraId="699E4F09" w14:textId="77777777" w:rsidR="0053243C" w:rsidRDefault="00000000">
      <w:pPr>
        <w:rPr>
          <w:rFonts w:ascii="Arial" w:hAnsi="Arial"/>
          <w:color w:val="222222"/>
          <w:sz w:val="26"/>
          <w:szCs w:val="26"/>
          <w:highlight w:val="white"/>
        </w:rPr>
      </w:pPr>
      <w:bookmarkStart w:id="425" w:name="%3Aa3u.co"/>
      <w:bookmarkEnd w:id="425"/>
      <w:r>
        <w:rPr>
          <w:rFonts w:ascii="Arial" w:hAnsi="Arial"/>
          <w:color w:val="222222"/>
          <w:sz w:val="26"/>
          <w:szCs w:val="26"/>
          <w:highlight w:val="white"/>
        </w:rPr>
        <w:t>#sudo ./forticlientsslvpn_cli --server 183.182.84.235:5443 --vpnuser someshwarV</w:t>
      </w:r>
    </w:p>
    <w:p w14:paraId="699E4F0A" w14:textId="77777777" w:rsidR="0053243C" w:rsidRDefault="0053243C">
      <w:pPr>
        <w:rPr>
          <w:rFonts w:ascii="Arial" w:hAnsi="Arial"/>
          <w:color w:val="222222"/>
          <w:sz w:val="26"/>
          <w:szCs w:val="26"/>
          <w:highlight w:val="white"/>
        </w:rPr>
      </w:pPr>
    </w:p>
    <w:p w14:paraId="699E4F0B" w14:textId="77777777" w:rsidR="0053243C" w:rsidRDefault="00000000">
      <w:pPr>
        <w:rPr>
          <w:rFonts w:ascii="Arial" w:hAnsi="Arial"/>
          <w:color w:val="222222"/>
          <w:sz w:val="26"/>
          <w:szCs w:val="26"/>
          <w:highlight w:val="white"/>
        </w:rPr>
      </w:pPr>
      <w:r>
        <w:rPr>
          <w:rFonts w:ascii="Arial" w:hAnsi="Arial"/>
          <w:color w:val="222222"/>
          <w:sz w:val="26"/>
          <w:szCs w:val="26"/>
          <w:highlight w:val="white"/>
        </w:rPr>
        <w:t>enter vpn user and passwd</w:t>
      </w:r>
    </w:p>
    <w:p w14:paraId="699E4F0C" w14:textId="77777777" w:rsidR="0053243C" w:rsidRDefault="00000000">
      <w:pPr>
        <w:rPr>
          <w:rFonts w:ascii="Arial" w:hAnsi="Arial"/>
          <w:color w:val="222222"/>
          <w:sz w:val="26"/>
          <w:szCs w:val="26"/>
          <w:highlight w:val="white"/>
        </w:rPr>
      </w:pPr>
      <w:r>
        <w:rPr>
          <w:rFonts w:ascii="Arial" w:hAnsi="Arial"/>
          <w:color w:val="222222"/>
          <w:sz w:val="26"/>
          <w:szCs w:val="26"/>
          <w:highlight w:val="white"/>
        </w:rPr>
        <w:t>press y</w:t>
      </w:r>
    </w:p>
    <w:p w14:paraId="699E4F0D" w14:textId="77777777" w:rsidR="0053243C" w:rsidRDefault="0053243C">
      <w:pPr>
        <w:rPr>
          <w:rFonts w:ascii="Arial" w:hAnsi="Arial"/>
          <w:color w:val="222222"/>
          <w:sz w:val="26"/>
          <w:szCs w:val="26"/>
          <w:highlight w:val="white"/>
        </w:rPr>
      </w:pPr>
    </w:p>
    <w:p w14:paraId="699E4F0E" w14:textId="77777777" w:rsidR="0053243C" w:rsidRDefault="00000000">
      <w:pPr>
        <w:rPr>
          <w:rFonts w:ascii="arial;sans-serif" w:hAnsi="arial;sans-serif"/>
          <w:color w:val="222222"/>
          <w:sz w:val="26"/>
          <w:szCs w:val="26"/>
          <w:highlight w:val="white"/>
        </w:rPr>
      </w:pPr>
      <w:r>
        <w:rPr>
          <w:rFonts w:ascii="arial;sans-serif" w:hAnsi="arial;sans-serif"/>
          <w:color w:val="222222"/>
          <w:sz w:val="26"/>
          <w:szCs w:val="26"/>
          <w:highlight w:val="white"/>
        </w:rPr>
        <w:t>username someshvinay</w:t>
      </w:r>
    </w:p>
    <w:p w14:paraId="699E4F0F" w14:textId="77777777" w:rsidR="0053243C" w:rsidRDefault="00000000">
      <w:pPr>
        <w:rPr>
          <w:rFonts w:ascii="arial;sans-serif" w:hAnsi="arial;sans-serif"/>
        </w:rPr>
      </w:pPr>
      <w:r>
        <w:rPr>
          <w:rFonts w:ascii="arial;sans-serif" w:hAnsi="arial;sans-serif"/>
        </w:rPr>
        <w:t>password Vinay^789</w:t>
      </w:r>
    </w:p>
    <w:p w14:paraId="699E4F10" w14:textId="77777777" w:rsidR="0053243C" w:rsidRDefault="0053243C">
      <w:pPr>
        <w:rPr>
          <w:rFonts w:ascii="Arial" w:hAnsi="Arial"/>
          <w:color w:val="222222"/>
          <w:sz w:val="26"/>
          <w:szCs w:val="26"/>
          <w:highlight w:val="white"/>
        </w:rPr>
      </w:pPr>
    </w:p>
    <w:p w14:paraId="699E4F11" w14:textId="77777777" w:rsidR="0053243C" w:rsidRDefault="0053243C">
      <w:pPr>
        <w:rPr>
          <w:rFonts w:ascii="Arial" w:hAnsi="Arial"/>
          <w:color w:val="222222"/>
          <w:sz w:val="26"/>
          <w:szCs w:val="26"/>
          <w:highlight w:val="white"/>
        </w:rPr>
      </w:pPr>
    </w:p>
    <w:p w14:paraId="699E4F12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it’s show sucees then “your process success”</w:t>
      </w:r>
    </w:p>
    <w:p w14:paraId="699E4F13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4F14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4F15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4F16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4F17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4F18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4F19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build fail condition check jenking space have or not than free space at 5GB and pend on sql file size</w:t>
      </w:r>
    </w:p>
    <w:p w14:paraId="699E4F1A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1B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 xml:space="preserve">go to failed option check the log which resone fail it </w:t>
      </w:r>
    </w:p>
    <w:p w14:paraId="699E4F1C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1D" w14:textId="77777777" w:rsidR="0053243C" w:rsidRDefault="00000000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  <w:r>
        <w:rPr>
          <w:rFonts w:ascii="Arial" w:hAnsi="Arial"/>
          <w:b/>
          <w:i/>
          <w:iCs/>
          <w:noProof/>
          <w:color w:val="222222"/>
          <w:sz w:val="62"/>
          <w:highlight w:val="white"/>
        </w:rPr>
        <w:drawing>
          <wp:anchor distT="0" distB="0" distL="0" distR="0" simplePos="0" relativeHeight="14" behindDoc="0" locked="0" layoutInCell="1" allowOverlap="1" wp14:anchorId="699E5273" wp14:editId="699E52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5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F1E" w14:textId="77777777" w:rsidR="0053243C" w:rsidRDefault="00000000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  <w:r>
        <w:rPr>
          <w:rFonts w:ascii="Arial" w:hAnsi="Arial"/>
          <w:b/>
          <w:i/>
          <w:iCs/>
          <w:noProof/>
          <w:color w:val="222222"/>
          <w:sz w:val="62"/>
          <w:highlight w:val="white"/>
        </w:rPr>
        <w:drawing>
          <wp:anchor distT="0" distB="0" distL="0" distR="0" simplePos="0" relativeHeight="13" behindDoc="0" locked="0" layoutInCell="1" allowOverlap="1" wp14:anchorId="699E5275" wp14:editId="699E5276">
            <wp:simplePos x="0" y="0"/>
            <wp:positionH relativeFrom="column">
              <wp:posOffset>95250</wp:posOffset>
            </wp:positionH>
            <wp:positionV relativeFrom="paragraph">
              <wp:posOffset>144780</wp:posOffset>
            </wp:positionV>
            <wp:extent cx="6120130" cy="3440430"/>
            <wp:effectExtent l="0" t="0" r="0" b="0"/>
            <wp:wrapSquare wrapText="largest"/>
            <wp:docPr id="36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F1F" w14:textId="77777777" w:rsidR="0053243C" w:rsidRDefault="00000000">
      <w:pPr>
        <w:jc w:val="center"/>
        <w:rPr>
          <w:rFonts w:ascii="Arial" w:hAnsi="Arial"/>
          <w:b/>
          <w:i/>
          <w:iCs/>
          <w:color w:val="222222"/>
          <w:sz w:val="62"/>
          <w:highlight w:val="white"/>
        </w:rPr>
      </w:pPr>
      <w:r>
        <w:rPr>
          <w:rFonts w:ascii="Arial" w:hAnsi="Arial"/>
          <w:b/>
          <w:i/>
          <w:iCs/>
          <w:color w:val="222222"/>
          <w:sz w:val="62"/>
          <w:highlight w:val="white"/>
        </w:rPr>
        <w:t>==</w:t>
      </w:r>
      <w:r>
        <w:rPr>
          <w:rFonts w:ascii="Arial" w:hAnsi="Arial"/>
          <w:b/>
          <w:i/>
          <w:iCs/>
          <w:color w:val="222222"/>
          <w:sz w:val="62"/>
          <w:highlight w:val="white"/>
        </w:rPr>
        <w:lastRenderedPageBreak/>
        <w:t>===Data out location====</w:t>
      </w:r>
    </w:p>
    <w:p w14:paraId="699E4F20" w14:textId="77777777" w:rsidR="0053243C" w:rsidRDefault="00000000">
      <w:pPr>
        <w:rPr>
          <w:rFonts w:ascii="Arial" w:hAnsi="Arial"/>
          <w:b/>
          <w:i/>
          <w:iCs/>
          <w:color w:val="222222"/>
          <w:highlight w:val="white"/>
        </w:rPr>
      </w:pPr>
      <w:r>
        <w:rPr>
          <w:rFonts w:ascii="Arial" w:hAnsi="Arial"/>
          <w:b/>
          <w:i/>
          <w:iCs/>
          <w:color w:val="222222"/>
          <w:highlight w:val="white"/>
        </w:rPr>
        <w:t>13-</w:t>
      </w: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copy data to database server and import to new database</w:t>
      </w:r>
    </w:p>
    <w:p w14:paraId="699E4F21" w14:textId="77777777" w:rsidR="0053243C" w:rsidRDefault="0053243C">
      <w:pPr>
        <w:rPr>
          <w:rFonts w:ascii="Arial" w:hAnsi="Arial"/>
          <w:b/>
          <w:i/>
          <w:iCs/>
          <w:color w:val="222222"/>
          <w:sz w:val="28"/>
          <w:szCs w:val="28"/>
          <w:highlight w:val="white"/>
        </w:rPr>
      </w:pPr>
    </w:p>
    <w:p w14:paraId="699E4F22" w14:textId="77777777" w:rsidR="0053243C" w:rsidRDefault="00000000">
      <w:pPr>
        <w:rPr>
          <w:rFonts w:ascii="Arial" w:hAnsi="Arial"/>
          <w:b/>
          <w:i/>
          <w:iCs/>
          <w:color w:val="222222"/>
          <w:sz w:val="28"/>
          <w:highlight w:val="white"/>
        </w:rPr>
      </w:pPr>
      <w:r>
        <w:rPr>
          <w:rFonts w:ascii="Arial" w:hAnsi="Arial"/>
          <w:b/>
          <w:i/>
          <w:iCs/>
          <w:color w:val="222222"/>
          <w:sz w:val="28"/>
          <w:szCs w:val="28"/>
          <w:highlight w:val="white"/>
        </w:rPr>
        <w:t># cd /home/ubuntu/soft/jenkins/out</w:t>
      </w:r>
    </w:p>
    <w:p w14:paraId="699E4F23" w14:textId="77777777" w:rsidR="0053243C" w:rsidRDefault="0053243C">
      <w:pPr>
        <w:rPr>
          <w:rFonts w:ascii="Arial" w:hAnsi="Arial"/>
          <w:b/>
          <w:i/>
          <w:iCs/>
          <w:color w:val="222222"/>
          <w:sz w:val="28"/>
          <w:szCs w:val="28"/>
          <w:highlight w:val="white"/>
        </w:rPr>
      </w:pPr>
    </w:p>
    <w:p w14:paraId="699E4F24" w14:textId="77777777" w:rsidR="0053243C" w:rsidRDefault="00000000">
      <w:pPr>
        <w:rPr>
          <w:rFonts w:ascii="Arial" w:hAnsi="Arial"/>
          <w:i/>
          <w:iCs/>
          <w:color w:val="222222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copy data to database server and import to new database</w:t>
      </w:r>
    </w:p>
    <w:p w14:paraId="699E4F25" w14:textId="77777777" w:rsidR="0053243C" w:rsidRDefault="0053243C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4F26" w14:textId="77777777" w:rsidR="0053243C" w:rsidRDefault="00000000">
      <w:pPr>
        <w:pStyle w:val="TableContents"/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drop the database #</w:t>
      </w:r>
    </w:p>
    <w:p w14:paraId="699E4F27" w14:textId="77777777" w:rsidR="0053243C" w:rsidRDefault="0053243C">
      <w:pPr>
        <w:pStyle w:val="TableContents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4F28" w14:textId="77777777" w:rsidR="0053243C" w:rsidRDefault="00000000">
      <w:pPr>
        <w:pStyle w:val="TableContents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ab/>
        <w:t>mysql&gt;  drop databse miit_demo;</w:t>
      </w:r>
    </w:p>
    <w:p w14:paraId="699E4F29" w14:textId="77777777" w:rsidR="0053243C" w:rsidRDefault="00000000">
      <w:pPr>
        <w:pStyle w:val="TableContents"/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ab/>
        <w:t>mysql&gt;  drop databse miit_demo_audit;</w:t>
      </w:r>
    </w:p>
    <w:p w14:paraId="699E4F2A" w14:textId="77777777" w:rsidR="0053243C" w:rsidRDefault="0053243C">
      <w:pPr>
        <w:pStyle w:val="TableContents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4F2B" w14:textId="77777777" w:rsidR="0053243C" w:rsidRDefault="00000000">
      <w:pPr>
        <w:pStyle w:val="TableContents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ab/>
      </w:r>
      <w:r>
        <w:rPr>
          <w:rFonts w:ascii="Arial" w:hAnsi="Arial"/>
          <w:color w:val="222222"/>
          <w:sz w:val="26"/>
          <w:szCs w:val="26"/>
          <w:highlight w:val="white"/>
        </w:rPr>
        <w:t>#pv miit_demo18dec.sql  |  mysql -u ss_root -p (database import)</w:t>
      </w:r>
    </w:p>
    <w:p w14:paraId="699E4F2C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2D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8"/>
          <w:highlight w:val="white"/>
        </w:rPr>
      </w:pPr>
    </w:p>
    <w:p w14:paraId="699E4F2E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8"/>
          <w:highlight w:val="white"/>
        </w:rPr>
        <w:t>14 -copy data from jenkins to tomcat app server</w:t>
      </w:r>
    </w:p>
    <w:p w14:paraId="699E4F2F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8"/>
          <w:highlight w:val="white"/>
        </w:rPr>
      </w:pPr>
    </w:p>
    <w:p w14:paraId="699E4F30" w14:textId="77777777" w:rsidR="0053243C" w:rsidRDefault="00000000">
      <w:pPr>
        <w:rPr>
          <w:rFonts w:ascii="Arial" w:hAnsi="Arial"/>
          <w:b/>
          <w:i/>
          <w:iCs/>
          <w:color w:val="222222"/>
          <w:sz w:val="28"/>
          <w:highlight w:val="white"/>
        </w:rPr>
      </w:pPr>
      <w:r>
        <w:rPr>
          <w:rFonts w:ascii="Arial" w:hAnsi="Arial"/>
          <w:b/>
          <w:i/>
          <w:iCs/>
          <w:color w:val="222222"/>
          <w:sz w:val="28"/>
          <w:szCs w:val="28"/>
          <w:highlight w:val="white"/>
        </w:rPr>
        <w:t># cd /home/ubuntu/soft/jenkins/out</w:t>
      </w:r>
    </w:p>
    <w:p w14:paraId="699E4F31" w14:textId="77777777" w:rsidR="0053243C" w:rsidRDefault="00000000">
      <w:pPr>
        <w:rPr>
          <w:rFonts w:ascii="Arial" w:hAnsi="Arial"/>
          <w:i/>
          <w:iCs/>
          <w:color w:val="222222"/>
          <w:sz w:val="28"/>
          <w:szCs w:val="28"/>
          <w:highlight w:val="white"/>
        </w:rPr>
      </w:pPr>
      <w:r>
        <w:rPr>
          <w:rFonts w:ascii="Arial" w:hAnsi="Arial"/>
          <w:i/>
          <w:iCs/>
          <w:color w:val="222222"/>
          <w:sz w:val="28"/>
          <w:szCs w:val="28"/>
          <w:highlight w:val="white"/>
        </w:rPr>
        <w:t>1-miit_demo_2020_12_21_12_32_56.war</w:t>
      </w:r>
    </w:p>
    <w:p w14:paraId="699E4F32" w14:textId="77777777" w:rsidR="0053243C" w:rsidRDefault="00000000">
      <w:pPr>
        <w:rPr>
          <w:rFonts w:ascii="Arial" w:hAnsi="Arial"/>
          <w:i/>
          <w:iCs/>
          <w:color w:val="222222"/>
          <w:sz w:val="28"/>
          <w:szCs w:val="28"/>
          <w:highlight w:val="white"/>
        </w:rPr>
      </w:pPr>
      <w:r>
        <w:rPr>
          <w:rFonts w:ascii="Arial" w:hAnsi="Arial"/>
          <w:i/>
          <w:iCs/>
          <w:color w:val="222222"/>
          <w:sz w:val="28"/>
          <w:szCs w:val="28"/>
          <w:highlight w:val="white"/>
        </w:rPr>
        <w:t>2-MSG_falsebay_demo_2020_12_21_12_32_56.war</w:t>
      </w:r>
    </w:p>
    <w:p w14:paraId="699E4F33" w14:textId="77777777" w:rsidR="0053243C" w:rsidRDefault="0053243C">
      <w:pPr>
        <w:rPr>
          <w:rFonts w:ascii="Arial" w:hAnsi="Arial"/>
          <w:i/>
          <w:iCs/>
          <w:color w:val="222222"/>
          <w:sz w:val="28"/>
          <w:szCs w:val="28"/>
          <w:highlight w:val="white"/>
        </w:rPr>
      </w:pPr>
    </w:p>
    <w:p w14:paraId="699E4F34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15 - take older files &amp; folder backup (miit_demo18decbackup)</w:t>
      </w:r>
    </w:p>
    <w:p w14:paraId="699E4F35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36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copy this “.war” file------------</w:t>
      </w:r>
    </w:p>
    <w:p w14:paraId="699E4F37" w14:textId="77777777" w:rsidR="0053243C" w:rsidRDefault="00000000">
      <w:pPr>
        <w:rPr>
          <w:rFonts w:ascii="Arial" w:hAnsi="Arial"/>
          <w:i/>
          <w:iCs/>
          <w:color w:val="222222"/>
          <w:sz w:val="28"/>
          <w:szCs w:val="28"/>
          <w:highlight w:val="white"/>
        </w:rPr>
      </w:pPr>
      <w:r>
        <w:rPr>
          <w:rFonts w:ascii="Arial" w:hAnsi="Arial"/>
          <w:i/>
          <w:iCs/>
          <w:color w:val="222222"/>
          <w:sz w:val="28"/>
          <w:szCs w:val="28"/>
          <w:highlight w:val="white"/>
        </w:rPr>
        <w:t>1-miit_demo_2020_12_21_12_32_56.war</w:t>
      </w:r>
    </w:p>
    <w:p w14:paraId="699E4F38" w14:textId="77777777" w:rsidR="0053243C" w:rsidRDefault="00000000">
      <w:pPr>
        <w:rPr>
          <w:rFonts w:ascii="Arial" w:hAnsi="Arial"/>
          <w:i/>
          <w:iCs/>
          <w:color w:val="222222"/>
          <w:sz w:val="28"/>
          <w:szCs w:val="28"/>
          <w:highlight w:val="white"/>
        </w:rPr>
      </w:pPr>
      <w:r>
        <w:rPr>
          <w:rFonts w:ascii="Arial" w:hAnsi="Arial"/>
          <w:i/>
          <w:iCs/>
          <w:color w:val="222222"/>
          <w:sz w:val="28"/>
          <w:szCs w:val="28"/>
          <w:highlight w:val="white"/>
        </w:rPr>
        <w:t>2-MSG_falsebay_demo_2020_12_21_12_32_56.war</w:t>
      </w:r>
    </w:p>
    <w:p w14:paraId="699E4F39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3A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16- re-name “.war” file</w:t>
      </w:r>
    </w:p>
    <w:p w14:paraId="699E4F3B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3C" w14:textId="77777777" w:rsidR="0053243C" w:rsidRDefault="00000000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#sudo mv   miit_demo_2020_12_21_12_32_56.war   miit_demo.war</w:t>
      </w:r>
    </w:p>
    <w:p w14:paraId="699E4F3D" w14:textId="77777777" w:rsidR="0053243C" w:rsidRDefault="00000000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#sudo mv   MSG_miit_demo_2020_12_21_12_32_56.war   MSG_miitdemo.war</w:t>
      </w:r>
    </w:p>
    <w:p w14:paraId="699E4F3E" w14:textId="77777777" w:rsidR="0053243C" w:rsidRDefault="0053243C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4F3F" w14:textId="77777777" w:rsidR="0053243C" w:rsidRDefault="00000000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17 -after start tomcat</w:t>
      </w:r>
    </w:p>
    <w:p w14:paraId="699E4F40" w14:textId="77777777" w:rsidR="0053243C" w:rsidRDefault="00000000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#cd  /opt/serosoft/tomcat_miit_demo/bin</w:t>
      </w:r>
    </w:p>
    <w:p w14:paraId="699E4F41" w14:textId="77777777" w:rsidR="0053243C" w:rsidRDefault="00000000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# ./start.sh</w:t>
      </w:r>
    </w:p>
    <w:p w14:paraId="699E4F42" w14:textId="77777777" w:rsidR="0053243C" w:rsidRDefault="0053243C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4F43" w14:textId="77777777" w:rsidR="0053243C" w:rsidRDefault="00000000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#cd  /opt/serosoft/tomcat_miit_demo/logs</w:t>
      </w:r>
    </w:p>
    <w:p w14:paraId="699E4F44" w14:textId="77777777" w:rsidR="0053243C" w:rsidRDefault="00000000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#tail  -f catlina.out     (for check tomcat up or donw)</w:t>
      </w:r>
    </w:p>
    <w:p w14:paraId="699E4F45" w14:textId="77777777" w:rsidR="0053243C" w:rsidRDefault="0053243C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4F46" w14:textId="77777777" w:rsidR="0053243C" w:rsidRDefault="0053243C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4F47" w14:textId="77777777" w:rsidR="0053243C" w:rsidRDefault="00000000">
      <w:pPr>
        <w:rPr>
          <w:rFonts w:ascii="Arial" w:hAnsi="Arial"/>
          <w:color w:val="222222"/>
          <w:sz w:val="26"/>
          <w:szCs w:val="26"/>
          <w:highlight w:val="white"/>
        </w:rPr>
      </w:pPr>
      <w:r>
        <w:rPr>
          <w:rFonts w:ascii="Arial" w:hAnsi="Arial"/>
          <w:color w:val="222222"/>
          <w:sz w:val="26"/>
          <w:szCs w:val="26"/>
          <w:highlight w:val="white"/>
        </w:rPr>
        <w:t>18 -take the main file “miit_demo” and copy to web server</w:t>
      </w:r>
    </w:p>
    <w:p w14:paraId="699E4F48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49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4A" w14:textId="77777777" w:rsidR="0053243C" w:rsidRDefault="00000000">
      <w:pPr>
        <w:rPr>
          <w:rFonts w:ascii="Arial" w:hAnsi="Arial"/>
          <w:b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color w:val="222222"/>
          <w:sz w:val="26"/>
          <w:szCs w:val="26"/>
          <w:highlight w:val="white"/>
        </w:rPr>
        <w:t>19- v2_uploads-----------</w:t>
      </w:r>
    </w:p>
    <w:p w14:paraId="699E4F4B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ab/>
      </w:r>
    </w:p>
    <w:p w14:paraId="699E4F4C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ab/>
      </w: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#cd /opt/serosoft/v2_uploads (jenkins path)</w:t>
      </w:r>
    </w:p>
    <w:p w14:paraId="699E4F4D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lastRenderedPageBreak/>
        <w:t xml:space="preserve">v2_uploads file copy from jenkins to web server </w:t>
      </w: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copy all file to web server in miit_demo</w:t>
      </w:r>
    </w:p>
    <w:p w14:paraId="699E4F4E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 xml:space="preserve"> </w:t>
      </w:r>
    </w:p>
    <w:p w14:paraId="699E4F4F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ab/>
      </w:r>
    </w:p>
    <w:p w14:paraId="699E4F50" w14:textId="77777777" w:rsidR="0053243C" w:rsidRDefault="0053243C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4F51" w14:textId="77777777" w:rsidR="0053243C" w:rsidRDefault="00000000">
      <w:pPr>
        <w:rPr>
          <w:rFonts w:ascii="Arial" w:hAnsi="Arial"/>
          <w:b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color w:val="222222"/>
          <w:sz w:val="26"/>
          <w:szCs w:val="26"/>
          <w:highlight w:val="white"/>
        </w:rPr>
        <w:t>20- copy logo-----------</w:t>
      </w:r>
    </w:p>
    <w:p w14:paraId="699E4F52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53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#cd /var/www/html/miit_demo_18Dec/resources/images/newUI</w:t>
      </w:r>
    </w:p>
    <w:p w14:paraId="699E4F54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#sudo cp aditech_logo.png stasylogo.png /var/www/html/miit_demo/resources/images/newUI/</w:t>
      </w:r>
    </w:p>
    <w:p w14:paraId="699E4F55" w14:textId="77777777" w:rsidR="0053243C" w:rsidRDefault="0053243C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4F56" w14:textId="77777777" w:rsidR="0053243C" w:rsidRDefault="0053243C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4F57" w14:textId="77777777" w:rsidR="0053243C" w:rsidRDefault="00000000">
      <w:pPr>
        <w:rPr>
          <w:rFonts w:ascii="Arial" w:hAnsi="Arial"/>
          <w:b/>
          <w:b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bCs/>
          <w:color w:val="222222"/>
          <w:sz w:val="26"/>
          <w:szCs w:val="26"/>
          <w:highlight w:val="white"/>
        </w:rPr>
        <w:t xml:space="preserve">21- NOT ::: special condition </w:t>
      </w:r>
    </w:p>
    <w:p w14:paraId="699E4F58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59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 xml:space="preserve">older folder have in </w:t>
      </w:r>
      <w:r>
        <w:rPr>
          <w:rFonts w:ascii="Arial" w:hAnsi="Arial"/>
          <w:b/>
          <w:bCs/>
          <w:i/>
          <w:iCs/>
          <w:color w:val="222222"/>
          <w:sz w:val="28"/>
          <w:szCs w:val="28"/>
          <w:highlight w:val="white"/>
        </w:rPr>
        <w:t>paymentprocess</w:t>
      </w:r>
    </w:p>
    <w:p w14:paraId="699E4F5A" w14:textId="77777777" w:rsidR="0053243C" w:rsidRDefault="0053243C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4F5B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 xml:space="preserve">#cd /var/www/html/miit_demo </w:t>
      </w:r>
    </w:p>
    <w:p w14:paraId="699E4F5C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#sudo vi buildInfo.xml</w:t>
      </w:r>
    </w:p>
    <w:p w14:paraId="699E4F5D" w14:textId="77777777" w:rsidR="0053243C" w:rsidRDefault="0053243C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4F5E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change ==== “localhost”  to “</w:t>
      </w:r>
      <w:hyperlink r:id="rId72">
        <w:r>
          <w:rPr>
            <w:rStyle w:val="Hyperlink"/>
            <w:rFonts w:ascii="Arial" w:hAnsi="Arial"/>
            <w:i/>
            <w:iCs/>
            <w:color w:val="222222"/>
            <w:sz w:val="26"/>
            <w:szCs w:val="26"/>
            <w:highlight w:val="white"/>
            <w:u w:val="none"/>
          </w:rPr>
          <w:t>https://miitdemo.academiaerp.com/</w:t>
        </w:r>
      </w:hyperlink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”</w:t>
      </w:r>
    </w:p>
    <w:p w14:paraId="699E4F5F" w14:textId="77777777" w:rsidR="0053243C" w:rsidRDefault="0053243C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4F60" w14:textId="77777777" w:rsidR="0053243C" w:rsidRDefault="0053243C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4F61" w14:textId="77777777" w:rsidR="0053243C" w:rsidRDefault="00000000">
      <w:pPr>
        <w:rPr>
          <w:rFonts w:ascii="Arial" w:hAnsi="Arial"/>
          <w:color w:val="222222"/>
          <w:sz w:val="24"/>
          <w:szCs w:val="24"/>
          <w:highlight w:val="white"/>
        </w:rPr>
      </w:pPr>
      <w:r>
        <w:rPr>
          <w:rFonts w:ascii="Arial" w:hAnsi="Arial"/>
          <w:color w:val="222222"/>
          <w:sz w:val="24"/>
          <w:szCs w:val="24"/>
          <w:highlight w:val="white"/>
        </w:rPr>
        <w:t>&lt;paymentUrl&gt;</w:t>
      </w:r>
      <w:r>
        <w:rPr>
          <w:rFonts w:ascii="Arial" w:hAnsi="Arial"/>
          <w:b/>
          <w:bCs/>
          <w:color w:val="222222"/>
          <w:sz w:val="28"/>
          <w:szCs w:val="28"/>
          <w:highlight w:val="white"/>
        </w:rPr>
        <w:t>http://localhost</w:t>
      </w:r>
      <w:r>
        <w:rPr>
          <w:rFonts w:ascii="Arial" w:hAnsi="Arial"/>
          <w:color w:val="222222"/>
          <w:sz w:val="24"/>
          <w:szCs w:val="24"/>
          <w:highlight w:val="white"/>
        </w:rPr>
        <w:t>/paymentprocess/payu-enterprise-doTransaction-using-soap.php&lt;/paymentUrl&gt;</w:t>
      </w:r>
    </w:p>
    <w:p w14:paraId="699E4F62" w14:textId="77777777" w:rsidR="0053243C" w:rsidRDefault="00000000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noProof/>
          <w:color w:val="222222"/>
          <w:sz w:val="26"/>
          <w:szCs w:val="26"/>
          <w:highlight w:val="white"/>
        </w:rPr>
        <w:drawing>
          <wp:anchor distT="0" distB="0" distL="0" distR="0" simplePos="0" relativeHeight="15" behindDoc="0" locked="0" layoutInCell="1" allowOverlap="1" wp14:anchorId="699E5277" wp14:editId="699E5278">
            <wp:simplePos x="0" y="0"/>
            <wp:positionH relativeFrom="column">
              <wp:posOffset>363220</wp:posOffset>
            </wp:positionH>
            <wp:positionV relativeFrom="paragraph">
              <wp:posOffset>137160</wp:posOffset>
            </wp:positionV>
            <wp:extent cx="5043170" cy="2835275"/>
            <wp:effectExtent l="0" t="0" r="0" b="0"/>
            <wp:wrapSquare wrapText="largest"/>
            <wp:docPr id="37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17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F63" w14:textId="77777777" w:rsidR="0053243C" w:rsidRDefault="00000000">
      <w:pPr>
        <w:rPr>
          <w:rFonts w:ascii="Arial" w:hAnsi="Arial"/>
          <w:b/>
          <w:b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bCs/>
          <w:color w:val="222222"/>
          <w:sz w:val="26"/>
          <w:szCs w:val="26"/>
          <w:highlight w:val="white"/>
        </w:rPr>
        <w:t>22 - others--------</w:t>
      </w:r>
    </w:p>
    <w:p w14:paraId="699E4F64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65" w14:textId="77777777" w:rsidR="0053243C" w:rsidRDefault="00000000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  <w:t>copy other folder from old miit_demo_18dec to new miit_demo</w:t>
      </w:r>
    </w:p>
    <w:p w14:paraId="699E4F66" w14:textId="77777777" w:rsidR="0053243C" w:rsidRDefault="0053243C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4F67" w14:textId="77777777" w:rsidR="0053243C" w:rsidRDefault="0053243C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4F68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69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6A" w14:textId="77777777" w:rsidR="0053243C" w:rsidRDefault="00000000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  <w:t xml:space="preserve">23- after give permission </w:t>
      </w:r>
    </w:p>
    <w:p w14:paraId="699E4F6B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6C" w14:textId="77777777" w:rsidR="0053243C" w:rsidRDefault="00000000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  <w:t>#</w:t>
      </w: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cd  ‘/var/www/html/</w:t>
      </w:r>
    </w:p>
    <w:p w14:paraId="699E4F6D" w14:textId="77777777" w:rsidR="0053243C" w:rsidRDefault="00000000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#sudo chmod -R 755 miit_demo</w:t>
      </w:r>
    </w:p>
    <w:p w14:paraId="699E4F6E" w14:textId="77777777" w:rsidR="0053243C" w:rsidRDefault="00000000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#sudo chown -R www-data:www-data  miit_demo</w:t>
      </w:r>
    </w:p>
    <w:p w14:paraId="699E4F6F" w14:textId="77777777" w:rsidR="0053243C" w:rsidRDefault="0053243C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4F70" w14:textId="77777777" w:rsidR="0053243C" w:rsidRDefault="00000000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after all proces done and mail it all detail instance</w:t>
      </w:r>
    </w:p>
    <w:p w14:paraId="699E4F71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72" w14:textId="77777777" w:rsidR="0053243C" w:rsidRDefault="00000000">
      <w:pPr>
        <w:rPr>
          <w:rFonts w:ascii="Arial" w:hAnsi="Arial"/>
          <w:b/>
          <w:i/>
          <w:iCs/>
          <w:color w:val="222222"/>
          <w:sz w:val="38"/>
          <w:highlight w:val="white"/>
        </w:rPr>
      </w:pPr>
      <w:r>
        <w:rPr>
          <w:rFonts w:ascii="Arial" w:hAnsi="Arial"/>
          <w:b/>
          <w:i/>
          <w:iCs/>
          <w:color w:val="222222"/>
          <w:sz w:val="38"/>
          <w:highlight w:val="white"/>
        </w:rPr>
        <w:t>Live database to demo db convert, run this qurey</w:t>
      </w:r>
    </w:p>
    <w:p w14:paraId="699E4F73" w14:textId="77777777" w:rsidR="0053243C" w:rsidRDefault="00000000">
      <w:pPr>
        <w:rPr>
          <w:rFonts w:ascii="Arial" w:hAnsi="Arial"/>
          <w:b/>
          <w:i/>
          <w:iCs/>
          <w:color w:val="000000"/>
          <w:sz w:val="22"/>
        </w:rPr>
      </w:pPr>
      <w:bookmarkStart w:id="426" w:name="docs-internal-guid-4ef7511a-7fff-7059-42"/>
      <w:bookmarkEnd w:id="426"/>
      <w:r>
        <w:rPr>
          <w:rFonts w:ascii="Arial" w:hAnsi="Arial"/>
          <w:b/>
          <w:iCs/>
          <w:color w:val="000000"/>
          <w:sz w:val="22"/>
        </w:rPr>
        <w:lastRenderedPageBreak/>
        <w:t>Database updated script (When Demo instance will update with live DB)</w:t>
      </w:r>
    </w:p>
    <w:p w14:paraId="699E4F74" w14:textId="77777777" w:rsidR="0053243C" w:rsidRDefault="0053243C">
      <w:pPr>
        <w:rPr>
          <w:rFonts w:ascii="Arial" w:hAnsi="Arial"/>
          <w:b/>
          <w:i/>
          <w:iCs/>
          <w:color w:val="222222"/>
          <w:sz w:val="38"/>
          <w:highlight w:val="white"/>
        </w:rPr>
      </w:pPr>
    </w:p>
    <w:p w14:paraId="699E4F75" w14:textId="77777777" w:rsidR="0053243C" w:rsidRDefault="0053243C">
      <w:pPr>
        <w:rPr>
          <w:rFonts w:ascii="Arial" w:hAnsi="Arial"/>
          <w:b/>
          <w:i/>
          <w:iCs/>
          <w:color w:val="222222"/>
          <w:sz w:val="38"/>
          <w:highlight w:val="white"/>
        </w:rPr>
      </w:pPr>
    </w:p>
    <w:p w14:paraId="699E4F76" w14:textId="77777777" w:rsidR="0053243C" w:rsidRDefault="0053243C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4F77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bookmarkStart w:id="427" w:name="%3A34u.co"/>
      <w:bookmarkEnd w:id="427"/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 xml:space="preserve">update external_users set </w:t>
      </w:r>
      <w:hyperlink r:id="rId74" w:tgtFrame="_blank">
        <w:r>
          <w:rPr>
            <w:rStyle w:val="Hyperlink"/>
            <w:rFonts w:ascii="Arial" w:hAnsi="Arial"/>
            <w:i/>
            <w:iCs/>
            <w:color w:val="222222"/>
            <w:sz w:val="26"/>
            <w:szCs w:val="26"/>
            <w:highlight w:val="white"/>
            <w:u w:val="none"/>
          </w:rPr>
          <w:t>emailId='serosoft.qa1@gmail.com</w:t>
        </w:r>
      </w:hyperlink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' where id&gt;0;</w:t>
      </w: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br/>
        <w:t xml:space="preserve">update users set </w:t>
      </w:r>
      <w:hyperlink r:id="rId75" w:tgtFrame="_blank">
        <w:r>
          <w:rPr>
            <w:rStyle w:val="Hyperlink"/>
            <w:rFonts w:ascii="Arial" w:hAnsi="Arial"/>
            <w:i/>
            <w:iCs/>
            <w:color w:val="222222"/>
            <w:sz w:val="26"/>
            <w:szCs w:val="26"/>
            <w:highlight w:val="white"/>
            <w:u w:val="none"/>
          </w:rPr>
          <w:t>emailId='serosoft.qa1@gmail.com</w:t>
        </w:r>
      </w:hyperlink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' where id&gt;0;</w:t>
      </w: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br/>
        <w:t xml:space="preserve">update persons set </w:t>
      </w:r>
      <w:hyperlink r:id="rId76" w:tgtFrame="_blank">
        <w:r>
          <w:rPr>
            <w:rStyle w:val="Hyperlink"/>
            <w:rFonts w:ascii="Arial" w:hAnsi="Arial"/>
            <w:i/>
            <w:iCs/>
            <w:color w:val="222222"/>
            <w:sz w:val="26"/>
            <w:szCs w:val="26"/>
            <w:highlight w:val="white"/>
            <w:u w:val="none"/>
          </w:rPr>
          <w:t>alternateEmailId='serosoft.qa1@gmail.com</w:t>
        </w:r>
      </w:hyperlink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' where id&gt;0;</w:t>
      </w: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br/>
        <w:t xml:space="preserve">update persons set </w:t>
      </w:r>
      <w:hyperlink r:id="rId77" w:tgtFrame="_blank">
        <w:r>
          <w:rPr>
            <w:rStyle w:val="Hyperlink"/>
            <w:rFonts w:ascii="Arial" w:hAnsi="Arial"/>
            <w:i/>
            <w:iCs/>
            <w:color w:val="222222"/>
            <w:sz w:val="26"/>
            <w:szCs w:val="26"/>
            <w:highlight w:val="white"/>
            <w:u w:val="none"/>
          </w:rPr>
          <w:t>emailId='serosoft.qa1@gmail.com</w:t>
        </w:r>
      </w:hyperlink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' where id&gt;0;</w:t>
      </w: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br/>
        <w:t>update persons set mobileNumber='1234567890' where id&gt;0;</w:t>
      </w: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br/>
        <w:t xml:space="preserve">update applicant_person set </w:t>
      </w:r>
      <w:hyperlink r:id="rId78" w:tgtFrame="_blank">
        <w:r>
          <w:rPr>
            <w:rStyle w:val="Hyperlink"/>
            <w:rFonts w:ascii="Arial" w:hAnsi="Arial"/>
            <w:i/>
            <w:iCs/>
            <w:color w:val="222222"/>
            <w:sz w:val="26"/>
            <w:szCs w:val="26"/>
            <w:highlight w:val="white"/>
            <w:u w:val="none"/>
          </w:rPr>
          <w:t>alternateEmailId='serosoft.qa1@gmail.com</w:t>
        </w:r>
      </w:hyperlink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' where id&gt;0;</w:t>
      </w: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br/>
        <w:t xml:space="preserve">update applicant_person set </w:t>
      </w:r>
      <w:hyperlink r:id="rId79" w:tgtFrame="_blank">
        <w:r>
          <w:rPr>
            <w:rStyle w:val="Hyperlink"/>
            <w:rFonts w:ascii="Arial" w:hAnsi="Arial"/>
            <w:i/>
            <w:iCs/>
            <w:color w:val="222222"/>
            <w:sz w:val="26"/>
            <w:szCs w:val="26"/>
            <w:highlight w:val="white"/>
            <w:u w:val="none"/>
          </w:rPr>
          <w:t>emailId='serosoft.qa1@gmail.com</w:t>
        </w:r>
      </w:hyperlink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' where id&gt;0;</w:t>
      </w: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br/>
        <w:t>update applicant_person set mobileNumber='1234567890' where id&gt;0;</w:t>
      </w: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br/>
        <w:t>update persons set alternateMobileNo=null where id&gt;0;</w:t>
      </w: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br/>
        <w:t>update persons set phoneNo='1234567890' where phoneNo is not null;</w:t>
      </w: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br/>
        <w:t>update enquiry set primaryeEmailId ='</w:t>
      </w:r>
      <w:hyperlink r:id="rId80" w:tgtFrame="_blank">
        <w:r>
          <w:rPr>
            <w:rStyle w:val="Hyperlink"/>
            <w:rFonts w:ascii="Arial" w:hAnsi="Arial"/>
            <w:i/>
            <w:iCs/>
            <w:color w:val="222222"/>
            <w:sz w:val="26"/>
            <w:szCs w:val="26"/>
            <w:highlight w:val="white"/>
            <w:u w:val="none"/>
          </w:rPr>
          <w:t>serosoft.qa1@gmail.com</w:t>
        </w:r>
      </w:hyperlink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', phoneNo='1234567890', alternatePhoneNo = null where id&gt;0;</w:t>
      </w: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br/>
        <w:t>UPDATE `fee_payer_detail` SET `homeTelephoneCountryCode`='+27', `homeTelephone`='1234567890', `workTelephoneCountryCode`='+27', `workTelephone`='1234567890', `mobileNumber`='1234567890', `</w:t>
      </w:r>
      <w:hyperlink r:id="rId81" w:tgtFrame="_blank">
        <w:r>
          <w:rPr>
            <w:rStyle w:val="Hyperlink"/>
            <w:rFonts w:ascii="Arial" w:hAnsi="Arial"/>
            <w:i/>
            <w:iCs/>
            <w:color w:val="222222"/>
            <w:sz w:val="26"/>
            <w:szCs w:val="26"/>
            <w:highlight w:val="white"/>
            <w:u w:val="none"/>
          </w:rPr>
          <w:t>emailHome`='serosoft.qa1@gmail.com</w:t>
        </w:r>
      </w:hyperlink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 xml:space="preserve">', </w:t>
      </w:r>
      <w:hyperlink r:id="rId82">
        <w:r>
          <w:rPr>
            <w:rStyle w:val="Hyperlink"/>
            <w:rFonts w:ascii="Arial" w:hAnsi="Arial"/>
            <w:i/>
            <w:iCs/>
            <w:color w:val="222222"/>
            <w:sz w:val="26"/>
            <w:szCs w:val="26"/>
            <w:highlight w:val="white"/>
            <w:u w:val="none"/>
          </w:rPr>
          <w:t>`emailWork`='serosoft.qa1@gmail.com</w:t>
        </w:r>
      </w:hyperlink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'</w:t>
      </w: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;</w:t>
      </w:r>
    </w:p>
    <w:p w14:paraId="699E4F78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79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7A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last line not run to run this last qurey</w:t>
      </w:r>
    </w:p>
    <w:p w14:paraId="699E4F7B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7C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open new tab and run</w:t>
      </w:r>
    </w:p>
    <w:p w14:paraId="699E4F7D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7E" w14:textId="77777777" w:rsidR="0053243C" w:rsidRDefault="00000000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SET SQL_SAFE_UPDATES = 0;</w:t>
      </w:r>
    </w:p>
    <w:p w14:paraId="699E4F7F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80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81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after all qurey run again</w:t>
      </w:r>
    </w:p>
    <w:p w14:paraId="699E4F82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noProof/>
          <w:color w:val="222222"/>
          <w:sz w:val="26"/>
          <w:szCs w:val="26"/>
          <w:highlight w:val="white"/>
        </w:rPr>
        <w:lastRenderedPageBreak/>
        <w:drawing>
          <wp:anchor distT="0" distB="0" distL="0" distR="0" simplePos="0" relativeHeight="16" behindDoc="0" locked="0" layoutInCell="1" allowOverlap="1" wp14:anchorId="699E5279" wp14:editId="699E527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8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F83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84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85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86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noProof/>
          <w:color w:val="222222"/>
          <w:sz w:val="26"/>
          <w:szCs w:val="26"/>
          <w:highlight w:val="white"/>
        </w:rPr>
        <w:drawing>
          <wp:anchor distT="0" distB="0" distL="0" distR="0" simplePos="0" relativeHeight="17" behindDoc="0" locked="0" layoutInCell="1" allowOverlap="1" wp14:anchorId="699E527B" wp14:editId="699E527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9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F87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88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+++++++++++++++End build process ++++++++++++++++++</w:t>
      </w:r>
    </w:p>
    <w:p w14:paraId="699E4F89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</w:pPr>
    </w:p>
    <w:p w14:paraId="699E4F8A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</w:pPr>
    </w:p>
    <w:p w14:paraId="699E4F8B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</w:pPr>
    </w:p>
    <w:p w14:paraId="699E4F8C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  <w:t xml:space="preserve">old db – database 5.6 to convert new db database 8.00 </w:t>
      </w:r>
    </w:p>
    <w:p w14:paraId="699E4F8D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</w:pPr>
    </w:p>
    <w:p w14:paraId="699E4F8E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  <w:lastRenderedPageBreak/>
        <w:t xml:space="preserve">run this query in old db and taking dump and go ahead </w:t>
      </w:r>
    </w:p>
    <w:p w14:paraId="699E4F8F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</w:pPr>
    </w:p>
    <w:p w14:paraId="699E4F90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</w:pPr>
    </w:p>
    <w:p w14:paraId="699E4F91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  <w:t>Please execute this query on all clients db on mysql 5.6.</w:t>
      </w:r>
    </w:p>
    <w:p w14:paraId="699E4F92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</w:pPr>
    </w:p>
    <w:p w14:paraId="699E4F93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</w:pPr>
    </w:p>
    <w:p w14:paraId="699E4F94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</w:pPr>
    </w:p>
    <w:p w14:paraId="699E4F95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</w:pPr>
    </w:p>
    <w:p w14:paraId="699E4F96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</w:pPr>
    </w:p>
    <w:p w14:paraId="699E4F97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</w:pPr>
    </w:p>
    <w:p w14:paraId="699E4F98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</w:pPr>
    </w:p>
    <w:tbl>
      <w:tblPr>
        <w:tblW w:w="903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30"/>
      </w:tblGrid>
      <w:tr w:rsidR="0053243C" w14:paraId="699E4F9A" w14:textId="77777777">
        <w:tc>
          <w:tcPr>
            <w:tcW w:w="9030" w:type="dxa"/>
            <w:vAlign w:val="center"/>
          </w:tcPr>
          <w:p w14:paraId="699E4F99" w14:textId="77777777" w:rsidR="0053243C" w:rsidRDefault="00000000">
            <w:pPr>
              <w:pStyle w:val="TableContents"/>
              <w:spacing w:after="225"/>
            </w:pPr>
            <w:r>
              <w:rPr>
                <w:sz w:val="21"/>
              </w:rPr>
              <w:br/>
            </w:r>
            <w:r>
              <w:t>ALTER TABLE `course_variant_subType_</w:t>
            </w:r>
            <w:r>
              <w:br/>
              <w:t>DROP INDEX `subType_mapping_unique_</w:t>
            </w:r>
            <w:r>
              <w:br/>
              <w:t>ADD UNIQUE INDEX `course_variant_subType_</w:t>
            </w:r>
            <w:r>
              <w:br/>
              <w:t>DROP INDEX `subType_mapping_unique_</w:t>
            </w:r>
            <w:r>
              <w:br/>
              <w:t>ADD UNIQUE INDEX `course_variant_subType_</w:t>
            </w:r>
            <w:r>
              <w:br/>
              <w:t>DROP INDEX `subType_mapping_subTypeId` ,</w:t>
            </w:r>
            <w:r>
              <w:br/>
              <w:t>ADD INDEX `course_variant_subType_</w:t>
            </w:r>
            <w:r>
              <w:br/>
              <w:t>DROP INDEX `subType_mapping_</w:t>
            </w:r>
            <w:r>
              <w:br/>
              <w:t>ADD INDEX `course_variant_subType_</w:t>
            </w:r>
            <w:r>
              <w:br/>
              <w:t>DROP INDEX `subType_mapping_</w:t>
            </w:r>
            <w:r>
              <w:br/>
              <w:t>ADD INDEX `course_variant_subType_</w:t>
            </w:r>
            <w:r>
              <w:br/>
              <w:t>DROP INDEX `subType_mapping_</w:t>
            </w:r>
            <w:r>
              <w:br/>
              <w:t>ADD INDEX `course_variant_subType_</w:t>
            </w:r>
            <w:r>
              <w:br/>
              <w:t>;</w:t>
            </w:r>
          </w:p>
        </w:tc>
      </w:tr>
    </w:tbl>
    <w:p w14:paraId="699E4F9B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</w:pPr>
    </w:p>
    <w:p w14:paraId="699E4F9C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  <w:t xml:space="preserve">=====end </w:t>
      </w:r>
    </w:p>
    <w:p w14:paraId="699E4F9D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</w:pPr>
    </w:p>
    <w:p w14:paraId="699E4F9E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</w:pPr>
    </w:p>
    <w:p w14:paraId="699E4F9F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  <w:u w:val="double"/>
        </w:rPr>
      </w:pPr>
    </w:p>
    <w:p w14:paraId="699E4FA0" w14:textId="77777777" w:rsidR="0053243C" w:rsidRDefault="00000000">
      <w:pPr>
        <w:rPr>
          <w:rFonts w:ascii="Arial" w:hAnsi="Arial"/>
          <w:b/>
          <w:color w:val="222222"/>
          <w:sz w:val="32"/>
          <w:szCs w:val="32"/>
          <w:highlight w:val="white"/>
        </w:rPr>
      </w:pPr>
      <w:r>
        <w:rPr>
          <w:rFonts w:ascii="Arial" w:hAnsi="Arial"/>
          <w:b/>
          <w:color w:val="222222"/>
          <w:sz w:val="32"/>
          <w:szCs w:val="32"/>
          <w:highlight w:val="white"/>
        </w:rPr>
        <w:t>============  Increase tomcat memory ==============</w:t>
      </w:r>
    </w:p>
    <w:p w14:paraId="699E4FA1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A2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A3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#cd /opt/serosoft/tomcat_collegetest/bin</w:t>
      </w:r>
    </w:p>
    <w:p w14:paraId="699E4FA4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A5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#sudo vi ./setenv.sh</w:t>
      </w:r>
    </w:p>
    <w:p w14:paraId="699E4FA6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A7" w14:textId="77777777" w:rsidR="0053243C" w:rsidRDefault="00000000">
      <w:pPr>
        <w:rPr>
          <w:rFonts w:ascii="Arial" w:hAnsi="Arial"/>
          <w:b/>
          <w:color w:val="222222"/>
          <w:sz w:val="32"/>
          <w:szCs w:val="32"/>
          <w:highlight w:val="white"/>
        </w:rPr>
      </w:pPr>
      <w:r>
        <w:rPr>
          <w:rFonts w:ascii="Arial" w:hAnsi="Arial"/>
          <w:b/>
          <w:color w:val="222222"/>
          <w:sz w:val="32"/>
          <w:szCs w:val="32"/>
          <w:highlight w:val="white"/>
        </w:rPr>
        <w:t>=========  Increase tomcat memory for window ==============</w:t>
      </w:r>
    </w:p>
    <w:p w14:paraId="699E4FA8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A9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AA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noProof/>
          <w:color w:val="222222"/>
          <w:sz w:val="26"/>
          <w:szCs w:val="26"/>
          <w:highlight w:val="white"/>
        </w:rPr>
        <w:lastRenderedPageBreak/>
        <w:drawing>
          <wp:anchor distT="0" distB="0" distL="0" distR="0" simplePos="0" relativeHeight="31" behindDoc="0" locked="0" layoutInCell="1" allowOverlap="1" wp14:anchorId="699E527D" wp14:editId="699E527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03800" cy="2813050"/>
            <wp:effectExtent l="0" t="0" r="0" b="0"/>
            <wp:wrapSquare wrapText="largest"/>
            <wp:docPr id="40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FAB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AC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AD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AE" w14:textId="77777777" w:rsidR="0053243C" w:rsidRDefault="0053243C">
      <w:pPr>
        <w:jc w:val="center"/>
        <w:rPr>
          <w:rFonts w:ascii="Arial" w:hAnsi="Arial"/>
          <w:b/>
          <w:bCs/>
          <w:i/>
          <w:iCs/>
          <w:color w:val="222222"/>
          <w:sz w:val="56"/>
          <w:szCs w:val="26"/>
          <w:highlight w:val="white"/>
        </w:rPr>
      </w:pPr>
    </w:p>
    <w:p w14:paraId="699E4FAF" w14:textId="77777777" w:rsidR="0053243C" w:rsidRDefault="0053243C">
      <w:pPr>
        <w:jc w:val="center"/>
        <w:rPr>
          <w:rFonts w:ascii="Arial" w:hAnsi="Arial"/>
          <w:b/>
          <w:bCs/>
          <w:i/>
          <w:iCs/>
          <w:color w:val="222222"/>
          <w:sz w:val="56"/>
          <w:szCs w:val="26"/>
          <w:highlight w:val="white"/>
        </w:rPr>
      </w:pPr>
    </w:p>
    <w:p w14:paraId="699E4FB0" w14:textId="77777777" w:rsidR="0053243C" w:rsidRDefault="0053243C">
      <w:pPr>
        <w:jc w:val="center"/>
        <w:rPr>
          <w:rFonts w:ascii="Arial" w:hAnsi="Arial"/>
          <w:b/>
          <w:bCs/>
          <w:i/>
          <w:iCs/>
          <w:color w:val="222222"/>
          <w:sz w:val="56"/>
          <w:szCs w:val="26"/>
          <w:highlight w:val="white"/>
        </w:rPr>
      </w:pPr>
    </w:p>
    <w:p w14:paraId="699E4FB1" w14:textId="77777777" w:rsidR="0053243C" w:rsidRDefault="0053243C">
      <w:pPr>
        <w:jc w:val="center"/>
        <w:rPr>
          <w:rFonts w:ascii="Arial" w:hAnsi="Arial"/>
          <w:b/>
          <w:bCs/>
          <w:i/>
          <w:iCs/>
          <w:color w:val="222222"/>
          <w:sz w:val="56"/>
          <w:szCs w:val="26"/>
          <w:highlight w:val="white"/>
        </w:rPr>
      </w:pPr>
    </w:p>
    <w:p w14:paraId="699E4FB2" w14:textId="77777777" w:rsidR="0053243C" w:rsidRDefault="0053243C">
      <w:pPr>
        <w:jc w:val="center"/>
        <w:rPr>
          <w:rFonts w:ascii="Arial" w:hAnsi="Arial"/>
          <w:b/>
          <w:bCs/>
          <w:i/>
          <w:iCs/>
          <w:color w:val="222222"/>
          <w:sz w:val="56"/>
          <w:szCs w:val="26"/>
          <w:highlight w:val="white"/>
        </w:rPr>
      </w:pPr>
    </w:p>
    <w:p w14:paraId="699E4FB3" w14:textId="77777777" w:rsidR="0053243C" w:rsidRDefault="0053243C">
      <w:pPr>
        <w:jc w:val="center"/>
        <w:rPr>
          <w:rFonts w:ascii="Arial" w:hAnsi="Arial"/>
          <w:b/>
          <w:bCs/>
          <w:i/>
          <w:iCs/>
          <w:color w:val="222222"/>
          <w:sz w:val="56"/>
          <w:szCs w:val="26"/>
          <w:highlight w:val="white"/>
        </w:rPr>
      </w:pPr>
    </w:p>
    <w:p w14:paraId="699E4FB4" w14:textId="77777777" w:rsidR="0053243C" w:rsidRDefault="0053243C">
      <w:pPr>
        <w:jc w:val="center"/>
        <w:rPr>
          <w:rFonts w:ascii="Arial" w:hAnsi="Arial"/>
          <w:b/>
          <w:bCs/>
          <w:i/>
          <w:iCs/>
          <w:color w:val="222222"/>
          <w:sz w:val="56"/>
          <w:szCs w:val="26"/>
          <w:highlight w:val="white"/>
        </w:rPr>
      </w:pPr>
    </w:p>
    <w:p w14:paraId="699E4FB5" w14:textId="77777777" w:rsidR="0053243C" w:rsidRDefault="00000000">
      <w:pPr>
        <w:jc w:val="center"/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bCs/>
          <w:i/>
          <w:iCs/>
          <w:color w:val="222222"/>
          <w:sz w:val="56"/>
          <w:szCs w:val="26"/>
          <w:highlight w:val="white"/>
        </w:rPr>
        <w:t>==== Know URL =====</w:t>
      </w:r>
    </w:p>
    <w:p w14:paraId="699E4FB6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B7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#cd /etc/apache2/sites-available</w:t>
      </w:r>
    </w:p>
    <w:p w14:paraId="699E4FB8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B9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 xml:space="preserve">#ls </w:t>
      </w:r>
    </w:p>
    <w:p w14:paraId="699E4FBA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ab/>
        <w:t>====    apache2 error check =====</w:t>
      </w:r>
    </w:p>
    <w:p w14:paraId="699E4FBB" w14:textId="77777777" w:rsidR="0053243C" w:rsidRDefault="00000000">
      <w:pPr>
        <w:rPr>
          <w:ins w:id="428" w:author="Unknown Author" w:date="2022-12-22T13:46:00Z"/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#apachectl configtest</w:t>
      </w:r>
    </w:p>
    <w:p w14:paraId="699E4FBC" w14:textId="77777777" w:rsidR="0053243C" w:rsidRDefault="0053243C">
      <w:pPr>
        <w:rPr>
          <w:ins w:id="429" w:author="Unknown Author" w:date="2022-12-22T13:46:00Z"/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BD" w14:textId="77777777" w:rsidR="0053243C" w:rsidRDefault="0053243C">
      <w:pPr>
        <w:rPr>
          <w:ins w:id="430" w:author="Unknown Author" w:date="2022-12-22T13:46:00Z"/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BE" w14:textId="77777777" w:rsidR="0053243C" w:rsidRDefault="00000000">
      <w:pPr>
        <w:rPr>
          <w:ins w:id="431" w:author="Unknown Author" w:date="2022-12-22T13:46:00Z"/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ins w:id="432" w:author="Unknown Author" w:date="2022-12-22T13:46:00Z">
        <w:r>
          <w:rPr>
            <w:rFonts w:ascii="Arial" w:hAnsi="Arial"/>
            <w:b/>
            <w:i/>
            <w:iCs/>
            <w:color w:val="222222"/>
            <w:sz w:val="26"/>
            <w:szCs w:val="26"/>
            <w:highlight w:val="white"/>
          </w:rPr>
          <w:t>apache2 – setting – request – set – client</w:t>
        </w:r>
      </w:ins>
    </w:p>
    <w:p w14:paraId="699E4FBF" w14:textId="77777777" w:rsidR="0053243C" w:rsidRDefault="0053243C">
      <w:pPr>
        <w:rPr>
          <w:ins w:id="433" w:author="Unknown Author" w:date="2022-12-22T13:46:00Z"/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C0" w14:textId="77777777" w:rsidR="0053243C" w:rsidRDefault="00000000">
      <w:pPr>
        <w:rPr>
          <w:ins w:id="434" w:author="Unknown Author" w:date="2022-12-22T13:46:00Z"/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ins w:id="435" w:author="Unknown Author" w:date="2022-12-22T13:46:00Z">
        <w:r>
          <w:rPr>
            <w:rFonts w:ascii="Arial" w:hAnsi="Arial"/>
            <w:b/>
            <w:i/>
            <w:iCs/>
            <w:color w:val="222222"/>
            <w:sz w:val="26"/>
            <w:szCs w:val="26"/>
            <w:highlight w:val="white"/>
          </w:rPr>
          <w:t>vim /etc/apache2/mods-available/mpm_prefork.conf</w:t>
        </w:r>
      </w:ins>
    </w:p>
    <w:p w14:paraId="699E4FC1" w14:textId="77777777" w:rsidR="0053243C" w:rsidRDefault="0053243C">
      <w:pPr>
        <w:rPr>
          <w:ins w:id="436" w:author="Unknown Author" w:date="2022-12-22T13:46:00Z"/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C2" w14:textId="77777777" w:rsidR="0053243C" w:rsidRDefault="00000000">
      <w:pPr>
        <w:rPr>
          <w:ins w:id="437" w:author="Unknown Author" w:date="2022-12-22T13:46:00Z"/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ins w:id="438" w:author="Unknown Author" w:date="2022-12-22T13:46:00Z">
        <w:r>
          <w:rPr>
            <w:rFonts w:ascii="Arial" w:hAnsi="Arial"/>
            <w:b/>
            <w:i/>
            <w:iCs/>
            <w:noProof/>
            <w:color w:val="222222"/>
            <w:sz w:val="26"/>
            <w:szCs w:val="26"/>
            <w:highlight w:val="white"/>
          </w:rPr>
          <w:drawing>
            <wp:anchor distT="0" distB="0" distL="0" distR="0" simplePos="0" relativeHeight="46" behindDoc="0" locked="0" layoutInCell="1" allowOverlap="1" wp14:anchorId="699E527F" wp14:editId="699E5280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5531485" cy="3105150"/>
              <wp:effectExtent l="0" t="0" r="0" b="0"/>
              <wp:wrapSquare wrapText="largest"/>
              <wp:docPr id="41" name="Image4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1" name="Image45"/>
                      <pic:cNvPicPr>
                        <a:picLocks noChangeAspect="1" noChangeArrowheads="1"/>
                      </pic:cNvPicPr>
                    </pic:nvPicPr>
                    <pic:blipFill>
                      <a:blip r:embed="rId8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531485" cy="31051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ins>
    </w:p>
    <w:p w14:paraId="699E4FC3" w14:textId="77777777" w:rsidR="0053243C" w:rsidRDefault="0053243C">
      <w:pPr>
        <w:rPr>
          <w:ins w:id="439" w:author="Unknown Author" w:date="2022-12-22T13:46:00Z"/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C4" w14:textId="77777777" w:rsidR="0053243C" w:rsidRDefault="0053243C">
      <w:pPr>
        <w:rPr>
          <w:ins w:id="440" w:author="Unknown Author" w:date="2022-12-22T13:46:00Z"/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C5" w14:textId="77777777" w:rsidR="0053243C" w:rsidRDefault="0053243C">
      <w:pPr>
        <w:rPr>
          <w:ins w:id="441" w:author="Unknown Author" w:date="2022-12-22T13:46:00Z"/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C6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C7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C8" w14:textId="77777777" w:rsidR="0053243C" w:rsidRDefault="00000000">
      <w:pPr>
        <w:jc w:val="center"/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bCs/>
          <w:i/>
          <w:iCs/>
          <w:color w:val="222222"/>
          <w:sz w:val="56"/>
          <w:szCs w:val="26"/>
          <w:highlight w:val="white"/>
        </w:rPr>
        <w:t xml:space="preserve">==== job </w:t>
      </w:r>
      <w:r>
        <w:rPr>
          <w:rFonts w:ascii="Arial" w:hAnsi="Arial"/>
          <w:b/>
          <w:bCs/>
          <w:i/>
          <w:iCs/>
          <w:color w:val="222222"/>
          <w:sz w:val="56"/>
          <w:szCs w:val="26"/>
          <w:highlight w:val="white"/>
        </w:rPr>
        <w:lastRenderedPageBreak/>
        <w:t>sepration =====</w:t>
      </w:r>
    </w:p>
    <w:p w14:paraId="699E4FC9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CA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color w:val="222222"/>
          <w:sz w:val="26"/>
          <w:szCs w:val="26"/>
          <w:highlight w:val="white"/>
        </w:rPr>
        <w:t xml:space="preserve">take </w:t>
      </w: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 xml:space="preserve">a </w:t>
      </w:r>
      <w:r>
        <w:rPr>
          <w:rFonts w:ascii="Arial" w:hAnsi="Arial"/>
          <w:color w:val="222222"/>
          <w:sz w:val="26"/>
          <w:szCs w:val="26"/>
          <w:highlight w:val="white"/>
        </w:rPr>
        <w:t>erp instance service jar to local</w:t>
      </w:r>
    </w:p>
    <w:p w14:paraId="699E4FCB" w14:textId="77777777" w:rsidR="0053243C" w:rsidRDefault="0053243C">
      <w:pPr>
        <w:rPr>
          <w:rFonts w:ascii="Arial" w:hAnsi="Arial"/>
          <w:color w:val="222222"/>
          <w:sz w:val="26"/>
          <w:szCs w:val="26"/>
          <w:highlight w:val="white"/>
        </w:rPr>
      </w:pPr>
    </w:p>
    <w:p w14:paraId="699E4FCC" w14:textId="77777777" w:rsidR="0053243C" w:rsidRDefault="00000000">
      <w:pPr>
        <w:rPr>
          <w:rFonts w:ascii="Arial" w:hAnsi="Arial"/>
          <w:color w:val="222222"/>
          <w:sz w:val="26"/>
          <w:szCs w:val="26"/>
          <w:highlight w:val="white"/>
        </w:rPr>
      </w:pPr>
      <w:r>
        <w:rPr>
          <w:rFonts w:ascii="Arial" w:hAnsi="Arial"/>
          <w:color w:val="222222"/>
          <w:sz w:val="26"/>
          <w:szCs w:val="26"/>
          <w:highlight w:val="white"/>
        </w:rPr>
        <w:t xml:space="preserve">cd </w:t>
      </w: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opt/serosoft/tomcat_school_od/webapps/school_od/WEB-INF/lib/</w:t>
      </w:r>
      <w: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  <w:t>serosoft-academia-service-1.0-SNAPSHOT.jar</w:t>
      </w:r>
    </w:p>
    <w:p w14:paraId="699E4FCD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CE" w14:textId="77777777" w:rsidR="0053243C" w:rsidRDefault="00000000">
      <w:pPr>
        <w:rPr>
          <w:rFonts w:ascii="Arial" w:hAnsi="Arial"/>
          <w:color w:val="222222"/>
          <w:sz w:val="26"/>
          <w:szCs w:val="26"/>
          <w:highlight w:val="white"/>
        </w:rPr>
      </w:pPr>
      <w:r>
        <w:rPr>
          <w:rFonts w:ascii="Arial" w:hAnsi="Arial"/>
          <w:color w:val="222222"/>
          <w:sz w:val="26"/>
          <w:szCs w:val="26"/>
          <w:highlight w:val="white"/>
        </w:rPr>
        <w:t>and chnge some point</w:t>
      </w:r>
    </w:p>
    <w:p w14:paraId="699E4FCF" w14:textId="77777777" w:rsidR="0053243C" w:rsidRDefault="00000000">
      <w:pPr>
        <w:rPr>
          <w:rFonts w:ascii="Arial" w:hAnsi="Arial"/>
          <w:color w:val="222222"/>
          <w:sz w:val="26"/>
          <w:szCs w:val="26"/>
          <w:highlight w:val="white"/>
        </w:rPr>
      </w:pPr>
      <w:r>
        <w:rPr>
          <w:rFonts w:ascii="Arial" w:hAnsi="Arial"/>
          <w:color w:val="222222"/>
          <w:sz w:val="26"/>
          <w:szCs w:val="26"/>
          <w:highlight w:val="white"/>
        </w:rPr>
        <w:t xml:space="preserve">open </w:t>
      </w:r>
      <w: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  <w:t>serosoft-academia-service-1.0-SNAPSHOT.jar by zip</w:t>
      </w:r>
    </w:p>
    <w:p w14:paraId="699E4FD0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D1" w14:textId="77777777" w:rsidR="0053243C" w:rsidRDefault="00000000">
      <w:pPr>
        <w:rPr>
          <w:rFonts w:ascii="Arial" w:hAnsi="Arial"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  <w:t xml:space="preserve"> ‘/config/quartz-tomcat.properties</w:t>
      </w:r>
    </w:p>
    <w:p w14:paraId="699E4FD2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D3" w14:textId="77777777" w:rsidR="0053243C" w:rsidRDefault="00000000">
      <w:pPr>
        <w:rPr>
          <w:rFonts w:ascii="Arial" w:hAnsi="Arial"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  <w:t>1- quartzTomcatUrl=</w:t>
      </w:r>
      <w:hyperlink r:id="rId87">
        <w:r>
          <w:rPr>
            <w:rStyle w:val="Hyperlink"/>
            <w:rFonts w:ascii="Arial" w:hAnsi="Arial"/>
            <w:b/>
            <w:bCs/>
            <w:i/>
            <w:iCs/>
            <w:color w:val="222222"/>
            <w:sz w:val="26"/>
            <w:szCs w:val="26"/>
            <w:highlight w:val="white"/>
            <w:u w:val="none"/>
          </w:rPr>
          <w:t>http://localhost:8082/serosoft-</w:t>
        </w:r>
      </w:hyperlink>
      <w:hyperlink r:id="rId88">
        <w:r>
          <w:rPr>
            <w:rStyle w:val="Hyperlink"/>
            <w:rFonts w:ascii="Arial" w:hAnsi="Arial"/>
            <w:b/>
            <w:bCs/>
            <w:i/>
            <w:iCs/>
            <w:color w:val="222222"/>
            <w:sz w:val="26"/>
            <w:szCs w:val="26"/>
            <w:highlight w:val="white"/>
            <w:u w:val="none"/>
          </w:rPr>
          <w:t>academia-web</w:t>
        </w:r>
      </w:hyperlink>
    </w:p>
    <w:p w14:paraId="699E4FD4" w14:textId="77777777" w:rsidR="0053243C" w:rsidRDefault="00000000">
      <w:pPr>
        <w:rPr>
          <w:rFonts w:ascii="Arial" w:hAnsi="Arial"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  <w:t xml:space="preserve">4- </w:t>
      </w:r>
      <w:r>
        <w:rPr>
          <w:rFonts w:ascii="Arial" w:hAnsi="Arial"/>
          <w:b/>
          <w:bCs/>
          <w:color w:val="222222"/>
          <w:sz w:val="26"/>
          <w:szCs w:val="26"/>
          <w:highlight w:val="white"/>
        </w:rPr>
        <w:t>isJobtomcat=1</w:t>
      </w:r>
    </w:p>
    <w:p w14:paraId="699E4FD5" w14:textId="77777777" w:rsidR="0053243C" w:rsidRDefault="00000000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  <w:t xml:space="preserve">change to </w:t>
      </w:r>
    </w:p>
    <w:p w14:paraId="699E4FD6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D7" w14:textId="77777777" w:rsidR="0053243C" w:rsidRDefault="00000000">
      <w:pPr>
        <w:rPr>
          <w:rFonts w:ascii="Arial" w:hAnsi="Arial"/>
          <w:b/>
          <w:b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bCs/>
          <w:color w:val="222222"/>
          <w:sz w:val="26"/>
          <w:szCs w:val="26"/>
          <w:highlight w:val="white"/>
        </w:rPr>
        <w:t>1- quartzTomcatUrl=</w:t>
      </w:r>
      <w:hyperlink r:id="rId89">
        <w:r>
          <w:rPr>
            <w:rStyle w:val="Hyperlink"/>
            <w:rFonts w:ascii="Arial" w:hAnsi="Arial"/>
            <w:b/>
            <w:bCs/>
            <w:color w:val="222222"/>
            <w:sz w:val="26"/>
            <w:szCs w:val="26"/>
            <w:highlight w:val="white"/>
            <w:u w:val="none"/>
          </w:rPr>
          <w:t>http://12.0.3.4:38080/collegetest</w:t>
        </w:r>
      </w:hyperlink>
    </w:p>
    <w:p w14:paraId="699E4FD8" w14:textId="77777777" w:rsidR="0053243C" w:rsidRDefault="0053243C">
      <w:pPr>
        <w:rPr>
          <w:rFonts w:ascii="Arial" w:hAnsi="Arial"/>
          <w:b/>
          <w:bCs/>
          <w:color w:val="222222"/>
          <w:sz w:val="26"/>
          <w:szCs w:val="26"/>
          <w:highlight w:val="white"/>
        </w:rPr>
      </w:pPr>
    </w:p>
    <w:p w14:paraId="699E4FD9" w14:textId="77777777" w:rsidR="0053243C" w:rsidRDefault="00000000">
      <w:pPr>
        <w:rPr>
          <w:rFonts w:ascii="Arial" w:hAnsi="Arial"/>
          <w:b/>
          <w:b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bCs/>
          <w:color w:val="222222"/>
          <w:sz w:val="26"/>
          <w:szCs w:val="26"/>
          <w:highlight w:val="white"/>
        </w:rPr>
        <w:t>and change to also it</w:t>
      </w:r>
    </w:p>
    <w:p w14:paraId="699E4FDA" w14:textId="77777777" w:rsidR="0053243C" w:rsidRDefault="0053243C">
      <w:pPr>
        <w:rPr>
          <w:rFonts w:ascii="Arial" w:hAnsi="Arial"/>
          <w:b/>
          <w:bCs/>
          <w:color w:val="222222"/>
          <w:sz w:val="26"/>
          <w:szCs w:val="26"/>
          <w:highlight w:val="white"/>
        </w:rPr>
      </w:pPr>
    </w:p>
    <w:p w14:paraId="699E4FDB" w14:textId="77777777" w:rsidR="0053243C" w:rsidRDefault="00000000">
      <w:pPr>
        <w:rPr>
          <w:rFonts w:ascii="Arial" w:hAnsi="Arial"/>
          <w:b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color w:val="222222"/>
          <w:sz w:val="26"/>
          <w:szCs w:val="26"/>
          <w:highlight w:val="white"/>
        </w:rPr>
        <w:t>4- isJobtomcat=0</w:t>
      </w:r>
    </w:p>
    <w:p w14:paraId="699E4FDC" w14:textId="77777777" w:rsidR="0053243C" w:rsidRDefault="0053243C">
      <w:pPr>
        <w:rPr>
          <w:rFonts w:ascii="Arial" w:hAnsi="Arial"/>
          <w:b/>
          <w:bCs/>
          <w:color w:val="222222"/>
          <w:sz w:val="26"/>
          <w:szCs w:val="26"/>
          <w:highlight w:val="white"/>
        </w:rPr>
      </w:pPr>
    </w:p>
    <w:p w14:paraId="699E4FDD" w14:textId="77777777" w:rsidR="0053243C" w:rsidRDefault="00000000">
      <w:pPr>
        <w:rPr>
          <w:rFonts w:ascii="Arial" w:hAnsi="Arial"/>
          <w:b/>
          <w:b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bCs/>
          <w:noProof/>
          <w:color w:val="222222"/>
          <w:sz w:val="26"/>
          <w:szCs w:val="26"/>
          <w:highlight w:val="white"/>
        </w:rPr>
        <w:drawing>
          <wp:anchor distT="0" distB="0" distL="0" distR="0" simplePos="0" relativeHeight="21" behindDoc="0" locked="0" layoutInCell="1" allowOverlap="1" wp14:anchorId="699E5281" wp14:editId="699E5282">
            <wp:simplePos x="0" y="0"/>
            <wp:positionH relativeFrom="column">
              <wp:posOffset>212090</wp:posOffset>
            </wp:positionH>
            <wp:positionV relativeFrom="paragraph">
              <wp:posOffset>7620</wp:posOffset>
            </wp:positionV>
            <wp:extent cx="5282565" cy="2969895"/>
            <wp:effectExtent l="0" t="0" r="0" b="0"/>
            <wp:wrapSquare wrapText="largest"/>
            <wp:docPr id="42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56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FDE" w14:textId="77777777" w:rsidR="0053243C" w:rsidRDefault="0053243C">
      <w:pPr>
        <w:rPr>
          <w:rFonts w:ascii="Arial" w:hAnsi="Arial"/>
          <w:b/>
          <w:bCs/>
          <w:color w:val="222222"/>
          <w:sz w:val="26"/>
          <w:szCs w:val="26"/>
          <w:highlight w:val="white"/>
        </w:rPr>
      </w:pPr>
    </w:p>
    <w:p w14:paraId="699E4FDF" w14:textId="77777777" w:rsidR="0053243C" w:rsidRDefault="0053243C">
      <w:pPr>
        <w:rPr>
          <w:rFonts w:ascii="Arial" w:hAnsi="Arial"/>
          <w:b/>
          <w:bCs/>
          <w:color w:val="222222"/>
          <w:sz w:val="26"/>
          <w:szCs w:val="26"/>
          <w:highlight w:val="white"/>
        </w:rPr>
      </w:pPr>
    </w:p>
    <w:p w14:paraId="699E4FE0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E1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E2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E3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E4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E5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E6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E7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E8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E9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EA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EB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EC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ED" w14:textId="77777777" w:rsidR="0053243C" w:rsidRDefault="0053243C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</w:p>
    <w:p w14:paraId="699E4FEE" w14:textId="77777777" w:rsidR="0053243C" w:rsidRDefault="0053243C">
      <w:pPr>
        <w:rPr>
          <w:rFonts w:ascii="Arial" w:hAnsi="Arial"/>
          <w:color w:val="222222"/>
          <w:sz w:val="26"/>
          <w:szCs w:val="26"/>
          <w:highlight w:val="white"/>
        </w:rPr>
      </w:pPr>
    </w:p>
    <w:p w14:paraId="699E4FEF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check the job-sepration “ ip, port and instance folder name</w:t>
      </w:r>
    </w:p>
    <w:p w14:paraId="699E4FF0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F1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location ( # cd /opt/serosoft/job_tomcat_college_od/conf$ vi server.xml)</w:t>
      </w:r>
    </w:p>
    <w:p w14:paraId="699E4FF2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F3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 xml:space="preserve"> </w:t>
      </w:r>
      <w:r>
        <w:rPr>
          <w:rFonts w:ascii="Arial" w:hAnsi="Arial"/>
          <w:b/>
          <w:i/>
          <w:iCs/>
          <w:color w:val="222222"/>
          <w:highlight w:val="white"/>
        </w:rPr>
        <w:t>&lt;Connector port="28080" protocol="HTTP/1.1"</w:t>
      </w:r>
    </w:p>
    <w:p w14:paraId="699E4FF4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noProof/>
          <w:color w:val="222222"/>
          <w:sz w:val="26"/>
          <w:szCs w:val="26"/>
          <w:highlight w:val="white"/>
        </w:rPr>
        <w:lastRenderedPageBreak/>
        <w:drawing>
          <wp:anchor distT="0" distB="0" distL="0" distR="0" simplePos="0" relativeHeight="20" behindDoc="0" locked="0" layoutInCell="1" allowOverlap="1" wp14:anchorId="699E5283" wp14:editId="699E52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641090"/>
            <wp:effectExtent l="0" t="0" r="0" b="0"/>
            <wp:wrapSquare wrapText="largest"/>
            <wp:docPr id="43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4FF5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F6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F7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F8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F9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FA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FB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FC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FD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4FFE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 xml:space="preserve">also change job-server service jar </w:t>
      </w:r>
    </w:p>
    <w:p w14:paraId="699E4FFF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00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01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the ​ Job Tomcat​ it is set to 1.For the ​ Main Tomcat ​ it will be set to 0.</w:t>
      </w:r>
    </w:p>
    <w:p w14:paraId="699E5002" w14:textId="77777777" w:rsidR="0053243C" w:rsidRDefault="0053243C">
      <w:pPr>
        <w:rPr>
          <w:rFonts w:ascii="Arial" w:hAnsi="Arial"/>
          <w:b/>
          <w:color w:val="222222"/>
          <w:sz w:val="26"/>
          <w:szCs w:val="26"/>
          <w:highlight w:val="white"/>
        </w:rPr>
      </w:pPr>
    </w:p>
    <w:p w14:paraId="699E5003" w14:textId="77777777" w:rsidR="0053243C" w:rsidRDefault="00000000">
      <w:pPr>
        <w:rPr>
          <w:rFonts w:ascii="Arial" w:hAnsi="Arial"/>
          <w:b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color w:val="222222"/>
          <w:sz w:val="26"/>
          <w:szCs w:val="26"/>
          <w:highlight w:val="white"/>
        </w:rPr>
        <w:t xml:space="preserve">after upload jar file </w:t>
      </w:r>
    </w:p>
    <w:p w14:paraId="699E5004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05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06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07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08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09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0A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#cd /etc/apache2/sites-available</w:t>
      </w:r>
    </w:p>
    <w:p w14:paraId="699E500B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0C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0D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0E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0F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10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11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12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13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14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15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16" w14:textId="77777777" w:rsidR="0053243C" w:rsidRDefault="00000000">
      <w:pPr>
        <w:jc w:val="center"/>
      </w:pPr>
      <w:r>
        <w:rPr>
          <w:b/>
          <w:bCs/>
          <w:sz w:val="56"/>
        </w:rPr>
        <w:t>==== MS Team =====</w:t>
      </w:r>
    </w:p>
    <w:p w14:paraId="699E5017" w14:textId="77777777" w:rsidR="0053243C" w:rsidRDefault="0053243C">
      <w:pPr>
        <w:jc w:val="center"/>
        <w:rPr>
          <w:b/>
          <w:bCs/>
          <w:sz w:val="56"/>
        </w:rPr>
      </w:pPr>
    </w:p>
    <w:p w14:paraId="699E5018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1- login instance </w:t>
      </w:r>
    </w:p>
    <w:p w14:paraId="699E5019" w14:textId="77777777" w:rsidR="0053243C" w:rsidRDefault="0053243C">
      <w:pPr>
        <w:rPr>
          <w:b/>
          <w:bCs/>
          <w:sz w:val="26"/>
          <w:szCs w:val="26"/>
        </w:rPr>
      </w:pPr>
    </w:p>
    <w:p w14:paraId="699E501A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2- copy data to remote server and run below command and password</w:t>
      </w:r>
    </w:p>
    <w:p w14:paraId="699E501B" w14:textId="77777777" w:rsidR="0053243C" w:rsidRDefault="0053243C">
      <w:pPr>
        <w:rPr>
          <w:b/>
          <w:bCs/>
          <w:sz w:val="26"/>
          <w:szCs w:val="26"/>
        </w:rPr>
      </w:pPr>
    </w:p>
    <w:p w14:paraId="699E501C" w14:textId="77777777" w:rsidR="0053243C" w:rsidRDefault="00000000">
      <w:pPr>
        <w:rPr>
          <w:b/>
          <w:bCs/>
          <w:sz w:val="18"/>
          <w:szCs w:val="26"/>
        </w:rPr>
      </w:pPr>
      <w:r>
        <w:rPr>
          <w:b/>
          <w:bCs/>
          <w:sz w:val="18"/>
          <w:szCs w:val="26"/>
        </w:rPr>
        <w:t>Commands:</w:t>
      </w:r>
    </w:p>
    <w:p w14:paraId="699E501D" w14:textId="77777777" w:rsidR="0053243C" w:rsidRDefault="0053243C">
      <w:pPr>
        <w:rPr>
          <w:b/>
          <w:bCs/>
          <w:sz w:val="18"/>
          <w:szCs w:val="26"/>
        </w:rPr>
      </w:pPr>
    </w:p>
    <w:p w14:paraId="699E501E" w14:textId="77777777" w:rsidR="0053243C" w:rsidRDefault="0053243C">
      <w:pPr>
        <w:rPr>
          <w:b/>
          <w:bCs/>
          <w:sz w:val="18"/>
          <w:szCs w:val="26"/>
        </w:rPr>
      </w:pPr>
    </w:p>
    <w:p w14:paraId="699E501F" w14:textId="77777777" w:rsidR="0053243C" w:rsidRDefault="0053243C">
      <w:pPr>
        <w:rPr>
          <w:b/>
          <w:bCs/>
          <w:sz w:val="18"/>
          <w:szCs w:val="26"/>
        </w:rPr>
      </w:pPr>
    </w:p>
    <w:p w14:paraId="699E5020" w14:textId="77777777" w:rsidR="0053243C" w:rsidRDefault="0053243C">
      <w:pPr>
        <w:rPr>
          <w:b/>
          <w:bCs/>
          <w:sz w:val="18"/>
          <w:szCs w:val="26"/>
        </w:rPr>
      </w:pPr>
    </w:p>
    <w:p w14:paraId="699E5021" w14:textId="77777777" w:rsidR="0053243C" w:rsidRDefault="0053243C">
      <w:pPr>
        <w:rPr>
          <w:b/>
          <w:bCs/>
          <w:sz w:val="18"/>
          <w:szCs w:val="26"/>
        </w:rPr>
      </w:pPr>
    </w:p>
    <w:p w14:paraId="699E5022" w14:textId="77777777" w:rsidR="0053243C" w:rsidRDefault="0053243C">
      <w:pPr>
        <w:rPr>
          <w:b/>
          <w:bCs/>
          <w:sz w:val="18"/>
          <w:szCs w:val="26"/>
        </w:rPr>
      </w:pPr>
    </w:p>
    <w:p w14:paraId="699E5023" w14:textId="77777777" w:rsidR="0053243C" w:rsidRDefault="0053243C">
      <w:pPr>
        <w:rPr>
          <w:b/>
          <w:bCs/>
          <w:sz w:val="18"/>
          <w:szCs w:val="26"/>
        </w:rPr>
      </w:pPr>
    </w:p>
    <w:p w14:paraId="699E5024" w14:textId="77777777" w:rsidR="0053243C" w:rsidRDefault="00000000">
      <w:pPr>
        <w:rPr>
          <w:b/>
          <w:bCs/>
          <w:sz w:val="18"/>
          <w:szCs w:val="26"/>
        </w:rPr>
      </w:pPr>
      <w:r>
        <w:rPr>
          <w:b/>
          <w:bCs/>
          <w:sz w:val="18"/>
          <w:szCs w:val="26"/>
        </w:rPr>
        <w:t xml:space="preserve">=====MS Team ======== </w:t>
      </w:r>
    </w:p>
    <w:p w14:paraId="699E5025" w14:textId="77777777" w:rsidR="0053243C" w:rsidRDefault="0053243C">
      <w:pPr>
        <w:rPr>
          <w:b/>
          <w:bCs/>
          <w:sz w:val="14"/>
          <w:szCs w:val="14"/>
        </w:rPr>
      </w:pPr>
    </w:p>
    <w:p w14:paraId="699E5026" w14:textId="77777777" w:rsidR="0053243C" w:rsidRDefault="00000000">
      <w:pPr>
        <w:rPr>
          <w:b/>
          <w:bCs/>
          <w:sz w:val="14"/>
          <w:szCs w:val="14"/>
        </w:rPr>
      </w:pPr>
      <w:r>
        <w:rPr>
          <w:b/>
          <w:bCs/>
          <w:sz w:val="14"/>
          <w:szCs w:val="14"/>
        </w:rPr>
        <w:t>smbclient  //10.253.1.151/Schools_Data_Sync_sds$ -U vpn/Schools_Data_Sync -W vpn.advtech.co.za -m SMB2 -c 'put "MSTeam-CSV-SDS.zip"'</w:t>
      </w:r>
    </w:p>
    <w:p w14:paraId="699E5027" w14:textId="77777777" w:rsidR="0053243C" w:rsidRDefault="00000000">
      <w:pPr>
        <w:rPr>
          <w:b/>
          <w:bCs/>
          <w:sz w:val="14"/>
          <w:szCs w:val="14"/>
        </w:rPr>
      </w:pPr>
      <w:r>
        <w:rPr>
          <w:b/>
          <w:bCs/>
          <w:sz w:val="14"/>
          <w:szCs w:val="14"/>
        </w:rPr>
        <w:t>smbclient  //10.253.1.151/Schools_Data_Sync_cisk$ -U vpn/Schools_Data_Sync -W vpn.advtech.co.za -m SMB2 -c 'put "MSTeam-CSV-CISK.zip"'</w:t>
      </w:r>
    </w:p>
    <w:p w14:paraId="699E5028" w14:textId="77777777" w:rsidR="0053243C" w:rsidRDefault="00000000">
      <w:pPr>
        <w:rPr>
          <w:b/>
          <w:bCs/>
          <w:sz w:val="14"/>
          <w:szCs w:val="14"/>
        </w:rPr>
      </w:pPr>
      <w:r>
        <w:rPr>
          <w:b/>
          <w:bCs/>
          <w:sz w:val="14"/>
          <w:szCs w:val="14"/>
        </w:rPr>
        <w:t>smbclient  //10.253.1.151/Schools_Data_Sync_cisk_lg$ -U vpn/Schools_Data_Sync -W vpn.advtech.co.za -m SMB2 -c 'put "MSTeam-CSV-CISK-LG.zip"'</w:t>
      </w:r>
    </w:p>
    <w:p w14:paraId="699E5029" w14:textId="77777777" w:rsidR="0053243C" w:rsidRDefault="00000000">
      <w:pPr>
        <w:rPr>
          <w:b/>
          <w:bCs/>
          <w:sz w:val="14"/>
          <w:szCs w:val="14"/>
        </w:rPr>
      </w:pPr>
      <w:r>
        <w:rPr>
          <w:b/>
          <w:bCs/>
          <w:sz w:val="14"/>
          <w:szCs w:val="14"/>
        </w:rPr>
        <w:t>smbclient  //10.253.1.151/Schools_Data_Sync_sds_lg$ -U vpn/Schools_Data_Sync -W vpn.advtech.co.za -m SMB2 -c 'put "MSTeam-CSV-SDS-LG.zip"'</w:t>
      </w:r>
    </w:p>
    <w:p w14:paraId="699E502A" w14:textId="77777777" w:rsidR="0053243C" w:rsidRDefault="0053243C">
      <w:pPr>
        <w:rPr>
          <w:b/>
          <w:bCs/>
          <w:sz w:val="18"/>
          <w:szCs w:val="26"/>
        </w:rPr>
      </w:pPr>
    </w:p>
    <w:p w14:paraId="699E502B" w14:textId="77777777" w:rsidR="0053243C" w:rsidRDefault="00000000">
      <w:pPr>
        <w:rPr>
          <w:b/>
          <w:bCs/>
          <w:sz w:val="18"/>
          <w:szCs w:val="26"/>
        </w:rPr>
      </w:pPr>
      <w:r>
        <w:rPr>
          <w:b/>
          <w:bCs/>
          <w:sz w:val="18"/>
          <w:szCs w:val="26"/>
        </w:rPr>
        <w:t>Password: 3z.oFy=D-&amp;eWw#IYtoW~</w:t>
      </w:r>
    </w:p>
    <w:p w14:paraId="699E502C" w14:textId="77777777" w:rsidR="0053243C" w:rsidRDefault="0053243C">
      <w:pPr>
        <w:rPr>
          <w:b/>
          <w:bCs/>
          <w:sz w:val="26"/>
          <w:szCs w:val="26"/>
        </w:rPr>
      </w:pPr>
    </w:p>
    <w:p w14:paraId="699E502D" w14:textId="77777777" w:rsidR="0053243C" w:rsidRDefault="0053243C">
      <w:pPr>
        <w:rPr>
          <w:b/>
          <w:bCs/>
          <w:sz w:val="26"/>
          <w:szCs w:val="26"/>
        </w:rPr>
      </w:pPr>
    </w:p>
    <w:p w14:paraId="699E502E" w14:textId="77777777" w:rsidR="0053243C" w:rsidRDefault="0000000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=====================================================</w:t>
      </w:r>
    </w:p>
    <w:p w14:paraId="699E502F" w14:textId="77777777" w:rsidR="0053243C" w:rsidRDefault="0053243C">
      <w:pPr>
        <w:rPr>
          <w:b/>
          <w:bCs/>
          <w:sz w:val="26"/>
          <w:szCs w:val="26"/>
        </w:rPr>
      </w:pPr>
    </w:p>
    <w:p w14:paraId="699E5030" w14:textId="77777777" w:rsidR="0053243C" w:rsidRDefault="00000000">
      <w:pP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bCs/>
          <w:i/>
          <w:iCs/>
          <w:color w:val="222222"/>
          <w:sz w:val="26"/>
          <w:szCs w:val="26"/>
          <w:highlight w:val="white"/>
        </w:rPr>
        <w:t xml:space="preserve">3- review and submit </w:t>
      </w:r>
    </w:p>
    <w:p w14:paraId="699E5031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32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33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34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 xml:space="preserve"> $db_host = "12.0.3.27"; //hostname</w:t>
      </w:r>
    </w:p>
    <w:p w14:paraId="699E5035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 xml:space="preserve"> $db_user = "ss_root"; // username</w:t>
      </w:r>
    </w:p>
    <w:p w14:paraId="699E5036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 xml:space="preserve"> $db_password = "s3r0s0ft"; // password</w:t>
      </w:r>
    </w:p>
    <w:p w14:paraId="699E5037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 xml:space="preserve"> $db_name = "vgu_demo_applynow"; //database name</w:t>
      </w:r>
    </w:p>
    <w:p w14:paraId="699E5038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39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3A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3B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3C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OS 18.04</w:t>
      </w:r>
    </w:p>
    <w:p w14:paraId="699E503D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micro service jar start</w:t>
      </w:r>
    </w:p>
    <w:p w14:paraId="699E503E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3F" w14:textId="77777777" w:rsidR="0053243C" w:rsidRDefault="00000000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#cd /opt/serosoft/serosoft-microservice</w:t>
      </w:r>
    </w:p>
    <w:p w14:paraId="699E5040" w14:textId="77777777" w:rsidR="0053243C" w:rsidRDefault="0053243C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5041" w14:textId="77777777" w:rsidR="0053243C" w:rsidRDefault="00000000">
      <w:pPr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#sudo systemctl daemon-reload</w:t>
      </w: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br/>
        <w:t>#sudo systemctl enable serosoft-microservice.service</w:t>
      </w: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br/>
        <w:t>#sudo systemctl start serosoft-microservice</w:t>
      </w: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br/>
        <w:t>#sudo systemctl status serosoft-microservice</w:t>
      </w:r>
    </w:p>
    <w:p w14:paraId="699E5042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43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44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45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OS 14.04</w:t>
      </w:r>
    </w:p>
    <w:p w14:paraId="699E5046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micro service jar start</w:t>
      </w:r>
    </w:p>
    <w:p w14:paraId="699E5047" w14:textId="77777777" w:rsidR="0053243C" w:rsidRDefault="0053243C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</w:p>
    <w:p w14:paraId="699E5048" w14:textId="77777777" w:rsidR="0053243C" w:rsidRDefault="00000000">
      <w:pP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/>
          <w:i/>
          <w:iCs/>
          <w:color w:val="222222"/>
          <w:sz w:val="26"/>
          <w:szCs w:val="26"/>
          <w:highlight w:val="white"/>
        </w:rPr>
        <w:t>#</w:t>
      </w: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cd /opt/serosoft/serosoft-microservice</w:t>
      </w:r>
    </w:p>
    <w:p w14:paraId="699E5049" w14:textId="77777777" w:rsidR="0053243C" w:rsidRDefault="00000000">
      <w:pPr>
        <w:rPr>
          <w:rFonts w:ascii="Arial" w:hAnsi="Arial"/>
          <w:i/>
          <w:iCs/>
          <w:color w:val="222222"/>
          <w:sz w:val="22"/>
          <w:highlight w:val="white"/>
        </w:rPr>
      </w:pPr>
      <w:r>
        <w:rPr>
          <w:rFonts w:ascii="Arial" w:hAnsi="Arial"/>
          <w:i/>
          <w:iCs/>
          <w:color w:val="222222"/>
          <w:sz w:val="22"/>
          <w:highlight w:val="white"/>
        </w:rPr>
        <w:t>#nohup java -Xms128m -Xmx256m -jar in.serosoft.ms-0.0.1-SNAPSHOT.jar &amp; &gt; nohup.out</w:t>
      </w:r>
    </w:p>
    <w:p w14:paraId="699E504A" w14:textId="77777777" w:rsidR="0053243C" w:rsidRDefault="00000000">
      <w:pPr>
        <w:rPr>
          <w:rFonts w:ascii="Arial" w:hAnsi="Arial"/>
          <w:i/>
          <w:iCs/>
          <w:color w:val="222222"/>
          <w:sz w:val="22"/>
          <w:highlight w:val="white"/>
        </w:rPr>
      </w:pPr>
      <w:r>
        <w:rPr>
          <w:rFonts w:ascii="Arial" w:hAnsi="Arial"/>
          <w:i/>
          <w:iCs/>
          <w:color w:val="222222"/>
          <w:sz w:val="22"/>
          <w:highlight w:val="white"/>
        </w:rPr>
        <w:t>(and change the memory “Xms128m -Xmx256m” )</w:t>
      </w:r>
    </w:p>
    <w:p w14:paraId="699E504B" w14:textId="77777777" w:rsidR="0053243C" w:rsidRDefault="00000000">
      <w:pPr>
        <w:rPr>
          <w:rFonts w:ascii="Arial" w:hAnsi="Arial"/>
          <w:i/>
          <w:iCs/>
          <w:color w:val="222222"/>
          <w:sz w:val="62"/>
          <w:highlight w:val="white"/>
        </w:rPr>
      </w:pPr>
      <w:r>
        <w:rPr>
          <w:rFonts w:ascii="Arial" w:hAnsi="Arial"/>
          <w:i/>
          <w:iCs/>
          <w:color w:val="222222"/>
          <w:sz w:val="62"/>
          <w:highlight w:val="white"/>
        </w:rPr>
        <w:t>or</w:t>
      </w:r>
    </w:p>
    <w:p w14:paraId="699E504C" w14:textId="77777777" w:rsidR="0053243C" w:rsidRDefault="00000000">
      <w:pPr>
        <w:rPr>
          <w:rFonts w:ascii="Arial" w:hAnsi="Arial"/>
          <w:i/>
          <w:iCs/>
          <w:color w:val="222222"/>
          <w:sz w:val="26"/>
          <w:highlight w:val="white"/>
        </w:rPr>
      </w:pPr>
      <w:bookmarkStart w:id="442" w:name="%3A460.co"/>
      <w:bookmarkEnd w:id="442"/>
      <w:r>
        <w:rPr>
          <w:rFonts w:ascii="Arial" w:hAnsi="Arial"/>
          <w:i/>
          <w:iCs/>
          <w:color w:val="222222"/>
          <w:sz w:val="26"/>
          <w:highlight w:val="white"/>
        </w:rPr>
        <w:t>#nohup java -Xmx3072m -Xss512k -jar serosoft-email-sync-0.0.1-SNAPSHOT.jar &amp;</w:t>
      </w:r>
    </w:p>
    <w:p w14:paraId="699E504D" w14:textId="77777777" w:rsidR="0053243C" w:rsidRDefault="0053243C">
      <w:pPr>
        <w:rPr>
          <w:rFonts w:ascii="Arial" w:hAnsi="Arial"/>
          <w:i/>
          <w:iCs/>
          <w:color w:val="222222"/>
          <w:sz w:val="62"/>
          <w:highlight w:val="white"/>
        </w:rPr>
      </w:pPr>
    </w:p>
    <w:p w14:paraId="699E504E" w14:textId="77777777" w:rsidR="0053243C" w:rsidRDefault="00000000">
      <w:pPr>
        <w:rPr>
          <w:rFonts w:ascii="Arial" w:hAnsi="Arial"/>
          <w:i/>
          <w:iCs/>
          <w:color w:val="222222"/>
          <w:sz w:val="62"/>
          <w:highlight w:val="white"/>
        </w:rPr>
      </w:pPr>
      <w:r>
        <w:rPr>
          <w:rFonts w:ascii="Arial" w:hAnsi="Arial"/>
          <w:i/>
          <w:iCs/>
          <w:color w:val="222222"/>
          <w:sz w:val="62"/>
          <w:highlight w:val="white"/>
        </w:rPr>
        <w:t>===== OS version check====Monitoring VM</w:t>
      </w:r>
    </w:p>
    <w:p w14:paraId="699E504F" w14:textId="77777777" w:rsidR="0053243C" w:rsidRDefault="0053243C">
      <w:pPr>
        <w:rPr>
          <w:rFonts w:ascii="Arial" w:hAnsi="Arial"/>
          <w:i/>
          <w:iCs/>
          <w:color w:val="222222"/>
          <w:sz w:val="42"/>
          <w:highlight w:val="white"/>
        </w:rPr>
      </w:pPr>
    </w:p>
    <w:p w14:paraId="699E5050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>#uname -a</w:t>
      </w:r>
    </w:p>
    <w:p w14:paraId="699E5051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>#cat  /proc/cpuinfo</w:t>
      </w:r>
    </w:p>
    <w:p w14:paraId="699E5052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>#lsb_release -a</w:t>
      </w:r>
    </w:p>
    <w:p w14:paraId="699E5053" w14:textId="77777777" w:rsidR="0053243C" w:rsidRDefault="00000000">
      <w:pPr>
        <w:rPr>
          <w:rFonts w:ascii="Arial" w:hAnsi="Arial"/>
          <w:i/>
          <w:iCs/>
          <w:color w:val="222222"/>
          <w:sz w:val="62"/>
          <w:highlight w:val="white"/>
        </w:rPr>
      </w:pPr>
      <w:r>
        <w:rPr>
          <w:rStyle w:val="SourceText"/>
          <w:rFonts w:ascii="Arial" w:hAnsi="Arial"/>
          <w:i/>
          <w:iCs/>
          <w:color w:val="222222"/>
          <w:highlight w:val="white"/>
        </w:rPr>
        <w:t>cat /etc/os-release</w:t>
      </w:r>
    </w:p>
    <w:p w14:paraId="699E5054" w14:textId="77777777" w:rsidR="0053243C" w:rsidRDefault="0053243C">
      <w:pPr>
        <w:rPr>
          <w:rStyle w:val="SourceText"/>
        </w:rPr>
      </w:pPr>
    </w:p>
    <w:p w14:paraId="699E5055" w14:textId="77777777" w:rsidR="0053243C" w:rsidRDefault="00000000">
      <w:pPr>
        <w:rPr>
          <w:rFonts w:ascii="Arial" w:hAnsi="Arial"/>
          <w:i/>
          <w:iCs/>
          <w:color w:val="222222"/>
          <w:sz w:val="62"/>
          <w:highlight w:val="white"/>
        </w:rPr>
      </w:pPr>
      <w:r>
        <w:rPr>
          <w:rStyle w:val="SourceText"/>
          <w:rFonts w:ascii="Arial" w:hAnsi="Arial"/>
          <w:i/>
          <w:iCs/>
          <w:color w:val="222222"/>
          <w:highlight w:val="white"/>
        </w:rPr>
        <w:t>==================uptime == last shutdonw</w:t>
      </w:r>
    </w:p>
    <w:p w14:paraId="699E5056" w14:textId="77777777" w:rsidR="0053243C" w:rsidRDefault="00000000">
      <w:pPr>
        <w:rPr>
          <w:rFonts w:ascii="Arial" w:hAnsi="Arial"/>
          <w:i/>
          <w:iCs/>
          <w:color w:val="222222"/>
          <w:sz w:val="62"/>
          <w:highlight w:val="white"/>
        </w:rPr>
      </w:pPr>
      <w:r>
        <w:rPr>
          <w:rStyle w:val="SourceText"/>
          <w:rFonts w:ascii="Arial" w:hAnsi="Arial"/>
          <w:i/>
          <w:iCs/>
          <w:color w:val="222222"/>
          <w:highlight w:val="white"/>
        </w:rPr>
        <w:t>#uptime</w:t>
      </w:r>
    </w:p>
    <w:p w14:paraId="699E5057" w14:textId="77777777" w:rsidR="0053243C" w:rsidRDefault="00000000">
      <w:pPr>
        <w:rPr>
          <w:rFonts w:ascii="Arial" w:hAnsi="Arial"/>
          <w:i/>
          <w:iCs/>
          <w:color w:val="222222"/>
          <w:sz w:val="62"/>
          <w:highlight w:val="white"/>
        </w:rPr>
      </w:pPr>
      <w:bookmarkStart w:id="443" w:name="%3Aayz.co"/>
      <w:bookmarkEnd w:id="443"/>
      <w:r>
        <w:rPr>
          <w:rStyle w:val="SourceText"/>
          <w:rFonts w:ascii="Arial" w:hAnsi="Arial"/>
          <w:i/>
          <w:iCs/>
          <w:color w:val="222222"/>
          <w:highlight w:val="white"/>
        </w:rPr>
        <w:t>#last -x shutdown | head -1</w:t>
      </w:r>
    </w:p>
    <w:p w14:paraId="699E5058" w14:textId="77777777" w:rsidR="0053243C" w:rsidRDefault="0053243C">
      <w:pPr>
        <w:rPr>
          <w:rStyle w:val="SourceText"/>
        </w:rPr>
      </w:pPr>
    </w:p>
    <w:p w14:paraId="699E5059" w14:textId="77777777" w:rsidR="0053243C" w:rsidRDefault="0053243C">
      <w:pPr>
        <w:rPr>
          <w:rFonts w:ascii="Arial" w:hAnsi="Arial"/>
          <w:i/>
          <w:iCs/>
          <w:color w:val="222222"/>
          <w:sz w:val="62"/>
          <w:highlight w:val="white"/>
        </w:rPr>
      </w:pPr>
    </w:p>
    <w:p w14:paraId="699E505A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>#df -h</w:t>
      </w:r>
    </w:p>
    <w:p w14:paraId="699E505B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>#free -h</w:t>
      </w:r>
    </w:p>
    <w:p w14:paraId="699E505C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>#top</w:t>
      </w:r>
    </w:p>
    <w:p w14:paraId="699E505D" w14:textId="77777777" w:rsidR="0053243C" w:rsidRDefault="00000000">
      <w:pPr>
        <w:rPr>
          <w:rFonts w:ascii="Arial" w:hAnsi="Arial"/>
          <w:i/>
          <w:iCs/>
          <w:color w:val="222222"/>
          <w:highlight w:val="white"/>
        </w:rPr>
      </w:pPr>
      <w:r>
        <w:rPr>
          <w:rFonts w:ascii="Arial" w:hAnsi="Arial"/>
          <w:i/>
          <w:iCs/>
          <w:color w:val="222222"/>
          <w:highlight w:val="white"/>
        </w:rPr>
        <w:t>#ss -tulpn</w:t>
      </w:r>
    </w:p>
    <w:p w14:paraId="699E505E" w14:textId="77777777" w:rsidR="0053243C" w:rsidRDefault="0053243C">
      <w:pPr>
        <w:rPr>
          <w:rFonts w:ascii="Arial" w:hAnsi="Arial"/>
          <w:i/>
          <w:iCs/>
          <w:color w:val="222222"/>
          <w:sz w:val="62"/>
          <w:highlight w:val="white"/>
        </w:rPr>
      </w:pPr>
    </w:p>
    <w:p w14:paraId="699E505F" w14:textId="77777777" w:rsidR="0053243C" w:rsidRDefault="0053243C">
      <w:pPr>
        <w:rPr>
          <w:rFonts w:ascii="Arial" w:hAnsi="Arial"/>
          <w:i/>
          <w:iCs/>
          <w:color w:val="222222"/>
          <w:sz w:val="62"/>
          <w:highlight w:val="white"/>
        </w:rPr>
      </w:pPr>
    </w:p>
    <w:p w14:paraId="699E5060" w14:textId="77777777" w:rsidR="0053243C" w:rsidRDefault="0053243C">
      <w:pPr>
        <w:rPr>
          <w:rFonts w:ascii="Arial" w:hAnsi="Arial"/>
          <w:i/>
          <w:iCs/>
          <w:color w:val="222222"/>
          <w:sz w:val="62"/>
          <w:highlight w:val="white"/>
        </w:rPr>
      </w:pPr>
    </w:p>
    <w:p w14:paraId="699E5061" w14:textId="77777777" w:rsidR="0053243C" w:rsidRDefault="0053243C">
      <w:pPr>
        <w:rPr>
          <w:rFonts w:ascii="Arial" w:hAnsi="Arial"/>
          <w:i/>
          <w:iCs/>
          <w:color w:val="222222"/>
          <w:sz w:val="62"/>
          <w:highlight w:val="white"/>
        </w:rPr>
      </w:pPr>
    </w:p>
    <w:p w14:paraId="699E5062" w14:textId="77777777" w:rsidR="0053243C" w:rsidRDefault="00000000">
      <w:pPr>
        <w:rPr>
          <w:rFonts w:ascii="Arial" w:hAnsi="Arial"/>
          <w:i/>
          <w:iCs/>
          <w:color w:val="222222"/>
          <w:sz w:val="22"/>
          <w:highlight w:val="white"/>
        </w:rPr>
      </w:pPr>
      <w:bookmarkStart w:id="444" w:name="%3A5ba.co"/>
      <w:bookmarkEnd w:id="444"/>
      <w:r>
        <w:rPr>
          <w:rFonts w:ascii="Arial" w:hAnsi="Arial"/>
          <w:i/>
          <w:iCs/>
          <w:color w:val="222222"/>
          <w:sz w:val="22"/>
          <w:highlight w:val="white"/>
        </w:rPr>
        <w:lastRenderedPageBreak/>
        <w:t>CREATE USER 'akash'@'%' IDENTIFIED BY 'Akash@123';</w:t>
      </w:r>
      <w:r>
        <w:rPr>
          <w:rFonts w:ascii="Arial" w:hAnsi="Arial"/>
          <w:i/>
          <w:iCs/>
          <w:color w:val="222222"/>
          <w:sz w:val="22"/>
          <w:highlight w:val="white"/>
        </w:rPr>
        <w:br/>
      </w:r>
      <w:r>
        <w:rPr>
          <w:rFonts w:ascii="Arial" w:hAnsi="Arial"/>
          <w:i/>
          <w:iCs/>
          <w:color w:val="222222"/>
          <w:sz w:val="22"/>
          <w:highlight w:val="white"/>
        </w:rPr>
        <w:br/>
      </w:r>
    </w:p>
    <w:p w14:paraId="699E5063" w14:textId="77777777" w:rsidR="0053243C" w:rsidRDefault="00000000">
      <w:pPr>
        <w:rPr>
          <w:rFonts w:ascii="Arial" w:hAnsi="Arial"/>
          <w:i/>
          <w:iCs/>
          <w:color w:val="222222"/>
          <w:sz w:val="22"/>
          <w:highlight w:val="white"/>
        </w:rPr>
      </w:pPr>
      <w:r>
        <w:rPr>
          <w:rFonts w:ascii="Arial" w:hAnsi="Arial"/>
          <w:i/>
          <w:iCs/>
          <w:color w:val="222222"/>
          <w:sz w:val="22"/>
          <w:highlight w:val="white"/>
        </w:rPr>
        <w:t>GRANT ALL PRIVILEGES ON *.* TO 'akash'@'%' WITH GRANT OPTION;</w:t>
      </w:r>
      <w:r>
        <w:rPr>
          <w:rFonts w:ascii="Arial" w:hAnsi="Arial"/>
          <w:i/>
          <w:iCs/>
          <w:color w:val="222222"/>
          <w:sz w:val="22"/>
          <w:highlight w:val="white"/>
        </w:rPr>
        <w:br/>
      </w:r>
      <w:r>
        <w:rPr>
          <w:rFonts w:ascii="Arial" w:hAnsi="Arial"/>
          <w:i/>
          <w:iCs/>
          <w:color w:val="222222"/>
          <w:sz w:val="22"/>
          <w:highlight w:val="white"/>
        </w:rPr>
        <w:br/>
      </w:r>
    </w:p>
    <w:p w14:paraId="699E5064" w14:textId="77777777" w:rsidR="0053243C" w:rsidRDefault="00000000">
      <w:pPr>
        <w:rPr>
          <w:rFonts w:ascii="Arial" w:hAnsi="Arial"/>
          <w:i/>
          <w:iCs/>
          <w:color w:val="222222"/>
          <w:sz w:val="22"/>
          <w:highlight w:val="white"/>
        </w:rPr>
      </w:pPr>
      <w:r>
        <w:rPr>
          <w:rFonts w:ascii="Arial" w:hAnsi="Arial"/>
          <w:i/>
          <w:iCs/>
          <w:color w:val="222222"/>
          <w:sz w:val="22"/>
          <w:highlight w:val="white"/>
        </w:rPr>
        <w:t>FLUSH PRIVILEGES;</w:t>
      </w:r>
    </w:p>
    <w:p w14:paraId="699E5065" w14:textId="77777777" w:rsidR="0053243C" w:rsidRDefault="0053243C">
      <w:pPr>
        <w:rPr>
          <w:rFonts w:ascii="Arial" w:hAnsi="Arial"/>
          <w:i/>
          <w:iCs/>
          <w:color w:val="222222"/>
          <w:sz w:val="22"/>
          <w:highlight w:val="white"/>
        </w:rPr>
      </w:pPr>
    </w:p>
    <w:p w14:paraId="699E5066" w14:textId="77777777" w:rsidR="0053243C" w:rsidRDefault="0053243C">
      <w:pPr>
        <w:rPr>
          <w:rFonts w:ascii="Arial" w:hAnsi="Arial"/>
          <w:i/>
          <w:iCs/>
          <w:color w:val="222222"/>
          <w:sz w:val="62"/>
          <w:highlight w:val="white"/>
        </w:rPr>
      </w:pPr>
    </w:p>
    <w:p w14:paraId="699E5067" w14:textId="77777777" w:rsidR="0053243C" w:rsidRDefault="0053243C">
      <w:pPr>
        <w:rPr>
          <w:rFonts w:ascii="Arial" w:hAnsi="Arial"/>
          <w:i/>
          <w:iCs/>
          <w:color w:val="222222"/>
          <w:sz w:val="62"/>
          <w:highlight w:val="white"/>
        </w:rPr>
      </w:pPr>
    </w:p>
    <w:p w14:paraId="699E5068" w14:textId="77777777" w:rsidR="0053243C" w:rsidRDefault="0053243C">
      <w:pPr>
        <w:rPr>
          <w:rFonts w:ascii="Arial" w:hAnsi="Arial"/>
          <w:color w:val="222222"/>
          <w:sz w:val="38"/>
          <w:highlight w:val="white"/>
        </w:rPr>
      </w:pPr>
    </w:p>
    <w:p w14:paraId="699E5069" w14:textId="77777777" w:rsidR="0053243C" w:rsidRDefault="0053243C">
      <w:pPr>
        <w:rPr>
          <w:rFonts w:ascii="Arial" w:hAnsi="Arial"/>
          <w:i/>
          <w:iCs/>
          <w:color w:val="222222"/>
          <w:sz w:val="38"/>
          <w:highlight w:val="white"/>
        </w:rPr>
      </w:pPr>
    </w:p>
    <w:p w14:paraId="699E506A" w14:textId="77777777" w:rsidR="0053243C" w:rsidRDefault="00000000">
      <w:pPr>
        <w:pStyle w:val="BodyText"/>
        <w:rPr>
          <w:rFonts w:ascii="Arial" w:hAnsi="Arial"/>
          <w:i/>
          <w:iCs/>
          <w:color w:val="222222"/>
          <w:sz w:val="38"/>
          <w:highlight w:val="white"/>
        </w:rPr>
      </w:pPr>
      <w:r>
        <w:rPr>
          <w:rStyle w:val="SourceText"/>
          <w:rFonts w:ascii="Arial" w:hAnsi="Arial"/>
          <w:i/>
          <w:iCs/>
          <w:color w:val="222222"/>
          <w:sz w:val="28"/>
          <w:szCs w:val="28"/>
          <w:highlight w:val="white"/>
        </w:rPr>
        <w:tab/>
        <w:t>Ctrl+A</w:t>
      </w:r>
      <w:r>
        <w:rPr>
          <w:rFonts w:ascii="Arial" w:hAnsi="Arial"/>
          <w:i/>
          <w:iCs/>
          <w:color w:val="222222"/>
          <w:sz w:val="28"/>
          <w:szCs w:val="28"/>
          <w:highlight w:val="white"/>
        </w:rPr>
        <w:t xml:space="preserve"> or </w:t>
      </w:r>
      <w:r>
        <w:rPr>
          <w:rStyle w:val="SourceText"/>
          <w:rFonts w:ascii="Arial" w:hAnsi="Arial"/>
          <w:i/>
          <w:iCs/>
          <w:color w:val="222222"/>
          <w:sz w:val="28"/>
          <w:szCs w:val="28"/>
          <w:highlight w:val="white"/>
        </w:rPr>
        <w:t>Home</w:t>
      </w:r>
      <w:r>
        <w:rPr>
          <w:rFonts w:ascii="Arial" w:hAnsi="Arial"/>
          <w:i/>
          <w:iCs/>
          <w:color w:val="222222"/>
          <w:sz w:val="28"/>
          <w:szCs w:val="28"/>
          <w:highlight w:val="white"/>
        </w:rPr>
        <w:t xml:space="preserve"> – moves the cursor to the start of a line. </w:t>
      </w:r>
    </w:p>
    <w:p w14:paraId="699E506B" w14:textId="77777777" w:rsidR="0053243C" w:rsidRDefault="00000000">
      <w:pPr>
        <w:pStyle w:val="BodyText"/>
        <w:numPr>
          <w:ilvl w:val="0"/>
          <w:numId w:val="4"/>
        </w:numPr>
        <w:tabs>
          <w:tab w:val="left" w:pos="0"/>
        </w:tabs>
        <w:spacing w:after="0"/>
      </w:pPr>
      <w:r>
        <w:rPr>
          <w:rStyle w:val="SourceText"/>
          <w:sz w:val="28"/>
          <w:szCs w:val="28"/>
        </w:rPr>
        <w:t>Ctrl+E</w:t>
      </w:r>
      <w:r>
        <w:rPr>
          <w:sz w:val="28"/>
          <w:szCs w:val="28"/>
        </w:rPr>
        <w:t xml:space="preserve"> or </w:t>
      </w:r>
      <w:r>
        <w:rPr>
          <w:rStyle w:val="SourceText"/>
          <w:sz w:val="28"/>
          <w:szCs w:val="28"/>
        </w:rPr>
        <w:t>End</w:t>
      </w:r>
      <w:r>
        <w:rPr>
          <w:sz w:val="28"/>
          <w:szCs w:val="28"/>
        </w:rPr>
        <w:t xml:space="preserve"> – moves the cursor to the end of the line. </w:t>
      </w:r>
    </w:p>
    <w:p w14:paraId="699E506C" w14:textId="77777777" w:rsidR="0053243C" w:rsidRDefault="00000000">
      <w:pPr>
        <w:pStyle w:val="BodyText"/>
        <w:numPr>
          <w:ilvl w:val="0"/>
          <w:numId w:val="4"/>
        </w:numPr>
        <w:tabs>
          <w:tab w:val="left" w:pos="0"/>
        </w:tabs>
        <w:spacing w:after="0"/>
      </w:pPr>
      <w:r>
        <w:rPr>
          <w:rStyle w:val="SourceText"/>
          <w:sz w:val="28"/>
          <w:szCs w:val="28"/>
        </w:rPr>
        <w:t>Ctrl+B</w:t>
      </w:r>
      <w:r>
        <w:rPr>
          <w:sz w:val="28"/>
          <w:szCs w:val="28"/>
        </w:rPr>
        <w:t xml:space="preserve"> or </w:t>
      </w:r>
      <w:r>
        <w:rPr>
          <w:rStyle w:val="SourceText"/>
          <w:sz w:val="28"/>
          <w:szCs w:val="28"/>
        </w:rPr>
        <w:t>Left Arrow</w:t>
      </w:r>
      <w:r>
        <w:rPr>
          <w:sz w:val="28"/>
          <w:szCs w:val="28"/>
        </w:rPr>
        <w:t xml:space="preserve"> – moves the cursor back one character at a time. </w:t>
      </w:r>
    </w:p>
    <w:p w14:paraId="699E506D" w14:textId="77777777" w:rsidR="0053243C" w:rsidRDefault="00000000">
      <w:pPr>
        <w:pStyle w:val="BodyText"/>
        <w:numPr>
          <w:ilvl w:val="0"/>
          <w:numId w:val="4"/>
        </w:numPr>
        <w:tabs>
          <w:tab w:val="left" w:pos="0"/>
        </w:tabs>
        <w:spacing w:after="0"/>
      </w:pPr>
      <w:r>
        <w:rPr>
          <w:rStyle w:val="SourceText"/>
          <w:sz w:val="28"/>
          <w:szCs w:val="28"/>
        </w:rPr>
        <w:t>Ctrl+F</w:t>
      </w:r>
      <w:r>
        <w:rPr>
          <w:sz w:val="28"/>
          <w:szCs w:val="28"/>
        </w:rPr>
        <w:t xml:space="preserve"> or </w:t>
      </w:r>
      <w:r>
        <w:rPr>
          <w:rStyle w:val="SourceText"/>
          <w:sz w:val="28"/>
          <w:szCs w:val="28"/>
        </w:rPr>
        <w:t>Right Arrow</w:t>
      </w:r>
      <w:r>
        <w:rPr>
          <w:sz w:val="28"/>
          <w:szCs w:val="28"/>
        </w:rPr>
        <w:t xml:space="preserve"> – moves the cursor forward one character at a time. </w:t>
      </w:r>
    </w:p>
    <w:p w14:paraId="699E506E" w14:textId="77777777" w:rsidR="0053243C" w:rsidRDefault="00000000">
      <w:pPr>
        <w:pStyle w:val="BodyText"/>
        <w:numPr>
          <w:ilvl w:val="0"/>
          <w:numId w:val="4"/>
        </w:numPr>
        <w:tabs>
          <w:tab w:val="left" w:pos="0"/>
        </w:tabs>
        <w:spacing w:after="0"/>
      </w:pPr>
      <w:r>
        <w:rPr>
          <w:rStyle w:val="SourceText"/>
          <w:sz w:val="28"/>
          <w:szCs w:val="28"/>
        </w:rPr>
        <w:t>Ctrl</w:t>
      </w:r>
      <w:r>
        <w:rPr>
          <w:sz w:val="28"/>
          <w:szCs w:val="28"/>
        </w:rPr>
        <w:t xml:space="preserve"> + </w:t>
      </w:r>
      <w:r>
        <w:rPr>
          <w:rStyle w:val="SourceText"/>
          <w:sz w:val="28"/>
          <w:szCs w:val="28"/>
        </w:rPr>
        <w:t>Left Arrow</w:t>
      </w:r>
      <w:r>
        <w:rPr>
          <w:sz w:val="28"/>
          <w:szCs w:val="28"/>
        </w:rPr>
        <w:t xml:space="preserve"> or </w:t>
      </w:r>
      <w:r>
        <w:rPr>
          <w:rStyle w:val="SourceText"/>
          <w:sz w:val="28"/>
          <w:szCs w:val="28"/>
        </w:rPr>
        <w:t>Alt+B</w:t>
      </w:r>
      <w:r>
        <w:rPr>
          <w:sz w:val="28"/>
          <w:szCs w:val="28"/>
        </w:rPr>
        <w:t xml:space="preserve"> or </w:t>
      </w:r>
      <w:r>
        <w:rPr>
          <w:rStyle w:val="SourceText"/>
          <w:sz w:val="28"/>
          <w:szCs w:val="28"/>
        </w:rPr>
        <w:t>Esc</w:t>
      </w:r>
      <w:r>
        <w:rPr>
          <w:sz w:val="28"/>
          <w:szCs w:val="28"/>
        </w:rPr>
        <w:t xml:space="preserve"> and then </w:t>
      </w:r>
      <w:r>
        <w:rPr>
          <w:rStyle w:val="SourceText"/>
          <w:sz w:val="28"/>
          <w:szCs w:val="28"/>
        </w:rPr>
        <w:t>B</w:t>
      </w:r>
      <w:r>
        <w:rPr>
          <w:sz w:val="28"/>
          <w:szCs w:val="28"/>
        </w:rPr>
        <w:t xml:space="preserve"> – moves the cursor back one word at a time. </w:t>
      </w:r>
    </w:p>
    <w:p w14:paraId="699E506F" w14:textId="77777777" w:rsidR="0053243C" w:rsidRDefault="00000000">
      <w:pPr>
        <w:pStyle w:val="BodyText"/>
        <w:numPr>
          <w:ilvl w:val="0"/>
          <w:numId w:val="4"/>
        </w:numPr>
        <w:tabs>
          <w:tab w:val="left" w:pos="0"/>
        </w:tabs>
      </w:pPr>
      <w:r>
        <w:rPr>
          <w:rStyle w:val="SourceText"/>
          <w:sz w:val="28"/>
          <w:szCs w:val="28"/>
        </w:rPr>
        <w:t>Ctrl</w:t>
      </w:r>
      <w:r>
        <w:rPr>
          <w:sz w:val="28"/>
          <w:szCs w:val="28"/>
        </w:rPr>
        <w:t xml:space="preserve"> + </w:t>
      </w:r>
      <w:r>
        <w:rPr>
          <w:rStyle w:val="SourceText"/>
          <w:sz w:val="28"/>
          <w:szCs w:val="28"/>
        </w:rPr>
        <w:t>Right Arrow</w:t>
      </w:r>
      <w:r>
        <w:rPr>
          <w:sz w:val="28"/>
          <w:szCs w:val="28"/>
        </w:rPr>
        <w:t xml:space="preserve"> or </w:t>
      </w:r>
      <w:r>
        <w:rPr>
          <w:rStyle w:val="SourceText"/>
          <w:sz w:val="28"/>
          <w:szCs w:val="28"/>
        </w:rPr>
        <w:t>Alt+C</w:t>
      </w:r>
      <w:r>
        <w:rPr>
          <w:sz w:val="28"/>
          <w:szCs w:val="28"/>
        </w:rPr>
        <w:t xml:space="preserve"> or </w:t>
      </w:r>
      <w:r>
        <w:rPr>
          <w:rStyle w:val="SourceText"/>
          <w:sz w:val="28"/>
          <w:szCs w:val="28"/>
        </w:rPr>
        <w:t>Esc</w:t>
      </w:r>
      <w:r>
        <w:rPr>
          <w:sz w:val="28"/>
          <w:szCs w:val="28"/>
        </w:rPr>
        <w:t xml:space="preserve"> and then </w:t>
      </w:r>
      <w:r>
        <w:rPr>
          <w:rStyle w:val="SourceText"/>
          <w:sz w:val="28"/>
          <w:szCs w:val="28"/>
        </w:rPr>
        <w:t>F</w:t>
      </w:r>
      <w:r>
        <w:rPr>
          <w:sz w:val="28"/>
          <w:szCs w:val="28"/>
        </w:rPr>
        <w:t xml:space="preserve"> – moves the cursor forward one word at a time. </w:t>
      </w:r>
    </w:p>
    <w:p w14:paraId="699E5070" w14:textId="77777777" w:rsidR="0053243C" w:rsidRDefault="0053243C">
      <w:pPr>
        <w:rPr>
          <w:rFonts w:ascii="Arial" w:hAnsi="Arial"/>
          <w:i/>
          <w:iCs/>
          <w:color w:val="222222"/>
          <w:sz w:val="28"/>
          <w:szCs w:val="28"/>
          <w:highlight w:val="white"/>
        </w:rPr>
      </w:pPr>
    </w:p>
    <w:p w14:paraId="699E5071" w14:textId="77777777" w:rsidR="0053243C" w:rsidRDefault="00000000">
      <w:pPr>
        <w:pStyle w:val="BodyText"/>
        <w:rPr>
          <w:rFonts w:ascii="Arial" w:hAnsi="Arial"/>
          <w:i/>
          <w:iCs/>
          <w:color w:val="222222"/>
          <w:sz w:val="38"/>
          <w:highlight w:val="white"/>
        </w:rPr>
      </w:pPr>
      <w:r>
        <w:rPr>
          <w:rStyle w:val="SourceText"/>
          <w:rFonts w:ascii="Arial" w:hAnsi="Arial"/>
          <w:i/>
          <w:iCs/>
          <w:color w:val="222222"/>
          <w:sz w:val="28"/>
          <w:szCs w:val="28"/>
          <w:highlight w:val="white"/>
        </w:rPr>
        <w:t>Ctrl+L</w:t>
      </w:r>
      <w:r>
        <w:rPr>
          <w:rFonts w:ascii="Arial" w:hAnsi="Arial"/>
          <w:i/>
          <w:iCs/>
          <w:color w:val="222222"/>
          <w:sz w:val="28"/>
          <w:szCs w:val="28"/>
          <w:highlight w:val="white"/>
        </w:rPr>
        <w:t xml:space="preserve"> – clears the screen (same effect as the “</w:t>
      </w:r>
      <w:r>
        <w:rPr>
          <w:rStyle w:val="StrongEmphasis"/>
          <w:rFonts w:ascii="Arial" w:hAnsi="Arial"/>
          <w:i/>
          <w:iCs/>
          <w:color w:val="222222"/>
          <w:sz w:val="28"/>
          <w:szCs w:val="28"/>
          <w:highlight w:val="white"/>
        </w:rPr>
        <w:t>clear</w:t>
      </w:r>
      <w:r>
        <w:rPr>
          <w:rFonts w:ascii="Arial" w:hAnsi="Arial"/>
          <w:i/>
          <w:iCs/>
          <w:color w:val="222222"/>
          <w:sz w:val="28"/>
          <w:szCs w:val="28"/>
          <w:highlight w:val="white"/>
        </w:rPr>
        <w:t xml:space="preserve">” command). </w:t>
      </w:r>
    </w:p>
    <w:p w14:paraId="699E5072" w14:textId="77777777" w:rsidR="0053243C" w:rsidRDefault="00000000">
      <w:pPr>
        <w:pStyle w:val="BodyText"/>
        <w:numPr>
          <w:ilvl w:val="0"/>
          <w:numId w:val="5"/>
        </w:numPr>
        <w:tabs>
          <w:tab w:val="left" w:pos="0"/>
        </w:tabs>
        <w:spacing w:after="0"/>
      </w:pPr>
      <w:r>
        <w:rPr>
          <w:rStyle w:val="SourceText"/>
          <w:sz w:val="28"/>
          <w:szCs w:val="28"/>
        </w:rPr>
        <w:t>Ctrl+S</w:t>
      </w:r>
      <w:r>
        <w:rPr>
          <w:sz w:val="28"/>
          <w:szCs w:val="28"/>
        </w:rPr>
        <w:t xml:space="preserve"> – pause all command output to the screen. If you have executed a command that produces verbose, long output, use this to pause the output scrolling down the screen. </w:t>
      </w:r>
    </w:p>
    <w:p w14:paraId="699E5073" w14:textId="77777777" w:rsidR="0053243C" w:rsidRDefault="00000000">
      <w:pPr>
        <w:pStyle w:val="BodyText"/>
        <w:numPr>
          <w:ilvl w:val="0"/>
          <w:numId w:val="5"/>
        </w:numPr>
        <w:tabs>
          <w:tab w:val="left" w:pos="0"/>
        </w:tabs>
      </w:pPr>
      <w:r>
        <w:rPr>
          <w:rStyle w:val="SourceText"/>
          <w:sz w:val="28"/>
          <w:szCs w:val="28"/>
        </w:rPr>
        <w:t>Ctrl+Q</w:t>
      </w:r>
      <w:r>
        <w:rPr>
          <w:sz w:val="28"/>
          <w:szCs w:val="28"/>
        </w:rPr>
        <w:t xml:space="preserve"> – resume output to the screen after pausing it with </w:t>
      </w:r>
      <w:r>
        <w:rPr>
          <w:rStyle w:val="StrongEmphasis"/>
          <w:sz w:val="28"/>
          <w:szCs w:val="28"/>
        </w:rPr>
        <w:t>Ctrl+S</w:t>
      </w:r>
      <w:r>
        <w:rPr>
          <w:sz w:val="28"/>
          <w:szCs w:val="28"/>
        </w:rPr>
        <w:t xml:space="preserve">. </w:t>
      </w:r>
    </w:p>
    <w:p w14:paraId="699E5074" w14:textId="77777777" w:rsidR="0053243C" w:rsidRDefault="00000000">
      <w:pPr>
        <w:rPr>
          <w:rFonts w:ascii="Arial" w:hAnsi="Arial"/>
          <w:i/>
          <w:iCs/>
          <w:color w:val="222222"/>
          <w:sz w:val="38"/>
          <w:highlight w:val="white"/>
        </w:rPr>
      </w:pPr>
      <w:r>
        <w:rPr>
          <w:rFonts w:ascii="Arial" w:hAnsi="Arial"/>
          <w:i/>
          <w:iCs/>
          <w:color w:val="222222"/>
          <w:sz w:val="38"/>
          <w:highlight w:val="white"/>
        </w:rPr>
        <w:t>-----------</w:t>
      </w:r>
    </w:p>
    <w:p w14:paraId="699E5075" w14:textId="77777777" w:rsidR="0053243C" w:rsidRDefault="0053243C">
      <w:pPr>
        <w:rPr>
          <w:rFonts w:ascii="Arial" w:hAnsi="Arial"/>
          <w:i/>
          <w:iCs/>
          <w:color w:val="222222"/>
          <w:sz w:val="38"/>
          <w:highlight w:val="white"/>
        </w:rPr>
      </w:pPr>
    </w:p>
    <w:p w14:paraId="699E5076" w14:textId="77777777" w:rsidR="0053243C" w:rsidRDefault="0053243C">
      <w:pPr>
        <w:rPr>
          <w:rFonts w:ascii="Arial" w:hAnsi="Arial"/>
          <w:i/>
          <w:iCs/>
          <w:color w:val="222222"/>
          <w:sz w:val="38"/>
          <w:highlight w:val="white"/>
        </w:rPr>
      </w:pPr>
    </w:p>
    <w:p w14:paraId="699E5077" w14:textId="77777777" w:rsidR="0053243C" w:rsidRDefault="0053243C">
      <w:pPr>
        <w:rPr>
          <w:rFonts w:ascii="Arial" w:hAnsi="Arial"/>
          <w:i/>
          <w:iCs/>
          <w:color w:val="222222"/>
          <w:sz w:val="38"/>
          <w:highlight w:val="white"/>
        </w:rPr>
      </w:pPr>
    </w:p>
    <w:p w14:paraId="699E5078" w14:textId="77777777" w:rsidR="0053243C" w:rsidRDefault="0053243C">
      <w:pPr>
        <w:rPr>
          <w:rFonts w:ascii="Arial" w:hAnsi="Arial"/>
          <w:i/>
          <w:iCs/>
          <w:color w:val="222222"/>
          <w:sz w:val="38"/>
          <w:highlight w:val="white"/>
        </w:rPr>
      </w:pPr>
    </w:p>
    <w:p w14:paraId="699E5079" w14:textId="77777777" w:rsidR="0053243C" w:rsidRDefault="00000000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  <w:r>
        <w:rPr>
          <w:rStyle w:val="StrongEmphasis"/>
          <w:rFonts w:ascii="Arial" w:hAnsi="Arial"/>
          <w:i/>
          <w:iCs/>
          <w:color w:val="222222"/>
          <w:sz w:val="62"/>
          <w:highlight w:val="white"/>
        </w:rPr>
        <w:t>https://tecadmin.net/delete-files-older-x-days/</w:t>
      </w:r>
    </w:p>
    <w:p w14:paraId="699E507A" w14:textId="77777777" w:rsidR="0053243C" w:rsidRDefault="00000000">
      <w:pPr>
        <w:pStyle w:val="PreformattedText"/>
        <w:spacing w:before="150" w:after="105" w:line="360" w:lineRule="atLeast"/>
        <w:ind w:left="150" w:right="150"/>
        <w:rPr>
          <w:rFonts w:ascii="apple-system;BlinkMacSystemFont" w:hAnsi="apple-system;BlinkMacSystemFont"/>
          <w:sz w:val="21"/>
        </w:rPr>
      </w:pPr>
      <w:r>
        <w:rPr>
          <w:rStyle w:val="SourceText"/>
          <w:rFonts w:ascii="apple-system;BlinkMacSystemFont" w:hAnsi="apple-system;BlinkMacSystemFont"/>
          <w:sz w:val="21"/>
        </w:rPr>
        <w:lastRenderedPageBreak/>
        <w:t xml:space="preserve">#find /var/log -name "*.log" -type f -mtime +30 </w:t>
      </w:r>
    </w:p>
    <w:p w14:paraId="699E507B" w14:textId="77777777" w:rsidR="0053243C" w:rsidRDefault="00000000">
      <w:pPr>
        <w:pStyle w:val="BodyText"/>
        <w:spacing w:before="150" w:after="105" w:line="360" w:lineRule="atLeast"/>
        <w:ind w:left="150" w:right="150"/>
        <w:rPr>
          <w:rFonts w:ascii="apple-system;BlinkMacSystemFont" w:hAnsi="apple-system;BlinkMacSystemFont"/>
          <w:sz w:val="21"/>
        </w:rPr>
      </w:pPr>
      <w:r>
        <w:rPr>
          <w:rFonts w:ascii="apple-system;BlinkMacSystemFont" w:hAnsi="apple-system;BlinkMacSystemFont"/>
          <w:sz w:val="21"/>
        </w:rPr>
        <w:t>Above command will delete only files having .log extension and last modification date is older than 30 days</w:t>
      </w:r>
    </w:p>
    <w:p w14:paraId="699E507C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07D" w14:textId="77777777" w:rsidR="0053243C" w:rsidRDefault="0053243C">
      <w:pPr>
        <w:rPr>
          <w:rFonts w:ascii="Arial" w:hAnsi="Arial"/>
          <w:b/>
          <w:i/>
          <w:iCs/>
          <w:color w:val="222222"/>
          <w:sz w:val="46"/>
          <w:highlight w:val="white"/>
        </w:rPr>
      </w:pPr>
    </w:p>
    <w:p w14:paraId="699E507E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07F" w14:textId="77777777" w:rsidR="0053243C" w:rsidRDefault="00000000">
      <w:pPr>
        <w:rPr>
          <w:rFonts w:ascii="Arial" w:hAnsi="Arial"/>
          <w:b/>
          <w:i/>
          <w:iCs/>
          <w:color w:val="222222"/>
          <w:highlight w:val="white"/>
        </w:rPr>
      </w:pPr>
      <w:bookmarkStart w:id="445" w:name="%3A16a.co"/>
      <w:bookmarkEnd w:id="445"/>
      <w:r>
        <w:rPr>
          <w:rFonts w:ascii="Arial" w:hAnsi="Arial"/>
          <w:b/>
          <w:i/>
          <w:iCs/>
          <w:color w:val="222222"/>
          <w:highlight w:val="white"/>
        </w:rPr>
        <w:t>====================nfs-server==</w:t>
      </w:r>
      <w:ins w:id="446" w:author="Unknown Author" w:date="2022-10-21T16:35:00Z">
        <w:r>
          <w:rPr>
            <w:rFonts w:ascii="Arial" w:hAnsi="Arial"/>
            <w:b/>
            <w:i/>
            <w:iCs/>
            <w:color w:val="222222"/>
            <w:highlight w:val="white"/>
          </w:rPr>
          <w:t xml:space="preserve">port </w:t>
        </w:r>
      </w:ins>
      <w:ins w:id="447" w:author="Unknown Author" w:date="2022-10-21T16:36:00Z">
        <w:r>
          <w:rPr>
            <w:rFonts w:ascii="Arial" w:hAnsi="Arial"/>
            <w:b/>
            <w:i/>
            <w:iCs/>
            <w:color w:val="222222"/>
            <w:highlight w:val="white"/>
          </w:rPr>
          <w:t xml:space="preserve">- </w:t>
        </w:r>
      </w:ins>
      <w:ins w:id="448" w:author="Unknown Author" w:date="2022-10-21T16:40:00Z">
        <w:r>
          <w:rPr>
            <w:rFonts w:ascii="Arial" w:hAnsi="Arial"/>
            <w:b/>
            <w:i/>
            <w:iCs/>
            <w:color w:val="222222"/>
            <w:highlight w:val="white"/>
          </w:rPr>
          <w:t>2049</w:t>
        </w:r>
      </w:ins>
      <w:r>
        <w:rPr>
          <w:rFonts w:ascii="Arial" w:hAnsi="Arial"/>
          <w:b/>
          <w:i/>
          <w:iCs/>
          <w:color w:val="222222"/>
          <w:highlight w:val="white"/>
        </w:rPr>
        <w:t>===================</w:t>
      </w:r>
      <w:r>
        <w:rPr>
          <w:rFonts w:ascii="Arial" w:hAnsi="Arial"/>
          <w:b/>
          <w:i/>
          <w:iCs/>
          <w:color w:val="222222"/>
          <w:highlight w:val="white"/>
        </w:rPr>
        <w:br/>
      </w:r>
      <w:r>
        <w:rPr>
          <w:rFonts w:ascii="Arial" w:hAnsi="Arial"/>
          <w:b/>
          <w:i/>
          <w:iCs/>
          <w:color w:val="222222"/>
          <w:highlight w:val="white"/>
        </w:rPr>
        <w:br/>
        <w:t>sudo apt-get install nfs-kernel-server</w:t>
      </w:r>
      <w:r>
        <w:rPr>
          <w:rFonts w:ascii="Arial" w:hAnsi="Arial"/>
          <w:b/>
          <w:i/>
          <w:iCs/>
          <w:color w:val="222222"/>
          <w:highlight w:val="white"/>
        </w:rPr>
        <w:br/>
        <w:t>sudo vim /etc/exports</w:t>
      </w:r>
      <w:r>
        <w:rPr>
          <w:rFonts w:ascii="Arial" w:hAnsi="Arial"/>
          <w:b/>
          <w:i/>
          <w:iCs/>
          <w:color w:val="222222"/>
          <w:highlight w:val="white"/>
        </w:rPr>
        <w:br/>
      </w:r>
      <w:r>
        <w:rPr>
          <w:rFonts w:ascii="Arial" w:hAnsi="Arial"/>
          <w:b/>
          <w:i/>
          <w:iCs/>
          <w:color w:val="222222"/>
          <w:highlight w:val="white"/>
        </w:rPr>
        <w:br/>
        <w:t>/var/www/html/sis *(rw,sync,no_root_squash,subtree_check)</w:t>
      </w:r>
      <w:r>
        <w:rPr>
          <w:rFonts w:ascii="Arial" w:hAnsi="Arial"/>
          <w:b/>
          <w:i/>
          <w:iCs/>
          <w:color w:val="222222"/>
          <w:highlight w:val="white"/>
        </w:rPr>
        <w:br/>
      </w:r>
      <w:r>
        <w:rPr>
          <w:rFonts w:ascii="Arial" w:hAnsi="Arial"/>
          <w:b/>
          <w:i/>
          <w:iCs/>
          <w:color w:val="222222"/>
          <w:highlight w:val="white"/>
        </w:rPr>
        <w:br/>
        <w:t>sudo service nfs-kernel-server restart</w:t>
      </w:r>
      <w:r>
        <w:rPr>
          <w:rFonts w:ascii="Arial" w:hAnsi="Arial"/>
          <w:b/>
          <w:i/>
          <w:iCs/>
          <w:color w:val="222222"/>
          <w:highlight w:val="white"/>
        </w:rPr>
        <w:br/>
        <w:t>sudo exportfs</w:t>
      </w:r>
      <w:r>
        <w:rPr>
          <w:rFonts w:ascii="Arial" w:hAnsi="Arial"/>
          <w:b/>
          <w:i/>
          <w:iCs/>
          <w:color w:val="222222"/>
          <w:highlight w:val="white"/>
        </w:rPr>
        <w:br/>
      </w:r>
      <w:r>
        <w:rPr>
          <w:rFonts w:ascii="Arial" w:hAnsi="Arial"/>
          <w:b/>
          <w:i/>
          <w:iCs/>
          <w:color w:val="222222"/>
          <w:highlight w:val="white"/>
        </w:rPr>
        <w:br/>
        <w:t>===============================================================</w:t>
      </w:r>
      <w:r>
        <w:rPr>
          <w:rFonts w:ascii="Arial" w:hAnsi="Arial"/>
          <w:b/>
          <w:i/>
          <w:iCs/>
          <w:color w:val="222222"/>
          <w:highlight w:val="white"/>
        </w:rPr>
        <w:br/>
        <w:t>nfs-client</w:t>
      </w:r>
      <w:r>
        <w:rPr>
          <w:rFonts w:ascii="Arial" w:hAnsi="Arial"/>
          <w:b/>
          <w:i/>
          <w:iCs/>
          <w:color w:val="222222"/>
          <w:highlight w:val="white"/>
        </w:rPr>
        <w:br/>
      </w:r>
      <w:r>
        <w:rPr>
          <w:rFonts w:ascii="Arial" w:hAnsi="Arial"/>
          <w:b/>
          <w:i/>
          <w:iCs/>
          <w:color w:val="222222"/>
          <w:highlight w:val="white"/>
        </w:rPr>
        <w:br/>
        <w:t>sudo apt-get install nfs-common</w:t>
      </w:r>
      <w:r>
        <w:rPr>
          <w:rFonts w:ascii="Arial" w:hAnsi="Arial"/>
          <w:b/>
          <w:i/>
          <w:iCs/>
          <w:color w:val="222222"/>
          <w:highlight w:val="white"/>
        </w:rPr>
        <w:br/>
        <w:t xml:space="preserve">    </w:t>
      </w:r>
      <w:r>
        <w:rPr>
          <w:rFonts w:ascii="Arial" w:hAnsi="Arial"/>
          <w:b/>
          <w:i/>
          <w:iCs/>
          <w:color w:val="222222"/>
          <w:highlight w:val="white"/>
        </w:rPr>
        <w:br/>
        <w:t>sudo vim /etc/fstab</w:t>
      </w:r>
      <w:r>
        <w:rPr>
          <w:rFonts w:ascii="Arial" w:hAnsi="Arial"/>
          <w:b/>
          <w:i/>
          <w:iCs/>
          <w:color w:val="222222"/>
          <w:highlight w:val="white"/>
        </w:rPr>
        <w:br/>
      </w:r>
      <w:r>
        <w:rPr>
          <w:rFonts w:ascii="Arial" w:hAnsi="Arial"/>
          <w:b/>
          <w:i/>
          <w:iCs/>
          <w:color w:val="222222"/>
          <w:highlight w:val="white"/>
        </w:rPr>
        <w:br/>
        <w:t>10.0.2.5:/var/www/html/aei /var/www/html/aei nfs defaults 0 0</w:t>
      </w:r>
      <w:r>
        <w:rPr>
          <w:rFonts w:ascii="Arial" w:hAnsi="Arial"/>
          <w:b/>
          <w:i/>
          <w:iCs/>
          <w:color w:val="222222"/>
          <w:highlight w:val="white"/>
        </w:rPr>
        <w:br/>
      </w:r>
      <w:r>
        <w:rPr>
          <w:rFonts w:ascii="Arial" w:hAnsi="Arial"/>
          <w:b/>
          <w:i/>
          <w:iCs/>
          <w:color w:val="222222"/>
          <w:highlight w:val="white"/>
        </w:rPr>
        <w:br/>
        <w:t>sudo mount -avvv</w:t>
      </w:r>
      <w:r>
        <w:rPr>
          <w:rFonts w:ascii="Arial" w:hAnsi="Arial"/>
          <w:b/>
          <w:i/>
          <w:iCs/>
          <w:color w:val="222222"/>
          <w:highlight w:val="white"/>
        </w:rPr>
        <w:br/>
        <w:t>df -Th</w:t>
      </w:r>
    </w:p>
    <w:p w14:paraId="699E5080" w14:textId="77777777" w:rsidR="0053243C" w:rsidRDefault="0053243C">
      <w:pPr>
        <w:rPr>
          <w:rFonts w:ascii="Arial" w:hAnsi="Arial"/>
          <w:b/>
          <w:i/>
          <w:iCs/>
          <w:color w:val="222222"/>
          <w:highlight w:val="white"/>
        </w:rPr>
      </w:pPr>
    </w:p>
    <w:p w14:paraId="699E5081" w14:textId="77777777" w:rsidR="0053243C" w:rsidRDefault="0053243C">
      <w:pPr>
        <w:rPr>
          <w:rFonts w:ascii="Arial" w:hAnsi="Arial"/>
          <w:b/>
          <w:i/>
          <w:iCs/>
          <w:color w:val="222222"/>
          <w:highlight w:val="white"/>
        </w:rPr>
      </w:pPr>
    </w:p>
    <w:p w14:paraId="699E5082" w14:textId="77777777" w:rsidR="0053243C" w:rsidRDefault="00000000">
      <w:pPr>
        <w:jc w:val="center"/>
        <w:rPr>
          <w:rFonts w:ascii="Arial" w:hAnsi="Arial"/>
          <w:b/>
          <w:i/>
          <w:iCs/>
          <w:color w:val="222222"/>
          <w:highlight w:val="white"/>
        </w:rPr>
      </w:pPr>
      <w:r>
        <w:rPr>
          <w:rFonts w:ascii="Arial" w:hAnsi="Arial"/>
          <w:b/>
          <w:i/>
          <w:iCs/>
          <w:color w:val="222222"/>
          <w:highlight w:val="white"/>
        </w:rPr>
        <w:t>====================end====nfs=====================</w:t>
      </w:r>
    </w:p>
    <w:p w14:paraId="699E5083" w14:textId="77777777" w:rsidR="0053243C" w:rsidRDefault="0053243C">
      <w:pPr>
        <w:pStyle w:val="Heading1"/>
        <w:rPr>
          <w:rFonts w:ascii="Arial" w:hAnsi="Arial"/>
          <w:i/>
          <w:iCs/>
          <w:color w:val="222222"/>
          <w:sz w:val="22"/>
          <w:szCs w:val="22"/>
          <w:highlight w:val="white"/>
        </w:rPr>
      </w:pPr>
    </w:p>
    <w:p w14:paraId="699E5084" w14:textId="77777777" w:rsidR="0053243C" w:rsidRDefault="00000000">
      <w:pPr>
        <w:pStyle w:val="BodyText"/>
        <w:rPr>
          <w:rFonts w:ascii="Arial" w:hAnsi="Arial"/>
          <w:b/>
          <w:i/>
          <w:iCs/>
          <w:color w:val="222222"/>
          <w:sz w:val="21"/>
          <w:szCs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1"/>
          <w:szCs w:val="22"/>
          <w:highlight w:val="white"/>
        </w:rPr>
        <w:t>Buzz UAT API integration is currently down after instance update.</w:t>
      </w:r>
    </w:p>
    <w:p w14:paraId="699E5085" w14:textId="77777777" w:rsidR="0053243C" w:rsidRDefault="00000000">
      <w:pPr>
        <w:pStyle w:val="BodyText"/>
        <w:spacing w:before="150" w:after="105" w:line="360" w:lineRule="atLeast"/>
        <w:ind w:left="150" w:right="150"/>
      </w:pPr>
      <w:hyperlink r:id="rId92" w:anchor="_blank" w:history="1">
        <w:r>
          <w:rPr>
            <w:rStyle w:val="Hyperlink"/>
            <w:color w:val="0052CC"/>
            <w:sz w:val="21"/>
            <w:u w:val="none"/>
          </w:rPr>
          <w:t>https://buzzintegration.</w:t>
        </w:r>
      </w:hyperlink>
    </w:p>
    <w:p w14:paraId="699E5086" w14:textId="77777777" w:rsidR="0053243C" w:rsidRDefault="00000000">
      <w:pPr>
        <w:pStyle w:val="BodyText"/>
        <w:rPr>
          <w:rFonts w:ascii="Arial" w:hAnsi="Arial"/>
          <w:b/>
          <w:i/>
          <w:iCs/>
          <w:color w:val="222222"/>
          <w:sz w:val="21"/>
          <w:szCs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1"/>
          <w:szCs w:val="22"/>
          <w:highlight w:val="white"/>
        </w:rPr>
        <w:t>Buzz UAT API integration is currently down after instance update.</w:t>
      </w:r>
    </w:p>
    <w:p w14:paraId="699E5087" w14:textId="77777777" w:rsidR="0053243C" w:rsidRDefault="00000000">
      <w:pPr>
        <w:pStyle w:val="BodyText"/>
        <w:spacing w:before="150" w:after="105" w:line="360" w:lineRule="atLeast"/>
        <w:ind w:left="150" w:right="150"/>
      </w:pPr>
      <w:hyperlink r:id="rId93" w:anchor="_blank" w:history="1">
        <w:r>
          <w:rPr>
            <w:rStyle w:val="Hyperlink"/>
            <w:color w:val="0052CC"/>
            <w:sz w:val="21"/>
            <w:u w:val="none"/>
          </w:rPr>
          <w:t>https://buzzintegration.</w:t>
        </w:r>
      </w:hyperlink>
    </w:p>
    <w:p w14:paraId="699E5088" w14:textId="77777777" w:rsidR="0053243C" w:rsidRDefault="00000000">
      <w:pPr>
        <w:pStyle w:val="BodyText"/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</w:pPr>
      <w:r>
        <w:rPr>
          <w:rFonts w:ascii="Arial" w:hAnsi="Arial"/>
          <w:b/>
          <w:i/>
          <w:iCs/>
          <w:noProof/>
          <w:color w:val="222222"/>
          <w:sz w:val="22"/>
          <w:szCs w:val="22"/>
          <w:highlight w:val="white"/>
        </w:rPr>
        <w:lastRenderedPageBreak/>
        <w:drawing>
          <wp:anchor distT="0" distB="0" distL="0" distR="0" simplePos="0" relativeHeight="18" behindDoc="0" locked="0" layoutInCell="1" allowOverlap="1" wp14:anchorId="699E5285" wp14:editId="699E52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44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7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5089" w14:textId="77777777" w:rsidR="0053243C" w:rsidRDefault="0053243C">
      <w:pPr>
        <w:pStyle w:val="Heading1"/>
        <w:rPr>
          <w:rFonts w:ascii="Arial" w:hAnsi="Arial"/>
          <w:i/>
          <w:iCs/>
          <w:color w:val="222222"/>
          <w:sz w:val="22"/>
          <w:szCs w:val="22"/>
          <w:highlight w:val="white"/>
        </w:rPr>
      </w:pPr>
    </w:p>
    <w:p w14:paraId="699E508A" w14:textId="77777777" w:rsidR="0053243C" w:rsidRDefault="00000000">
      <w:pPr>
        <w:pStyle w:val="Heading1"/>
        <w:rPr>
          <w:rFonts w:ascii="Arial" w:hAnsi="Arial"/>
          <w:i/>
          <w:iCs/>
          <w:color w:val="222222"/>
          <w:sz w:val="22"/>
          <w:szCs w:val="22"/>
          <w:highlight w:val="white"/>
        </w:rPr>
      </w:pPr>
      <w:r>
        <w:rPr>
          <w:rFonts w:ascii="Arial" w:hAnsi="Arial"/>
          <w:i/>
          <w:iCs/>
          <w:color w:val="222222"/>
          <w:sz w:val="22"/>
          <w:szCs w:val="22"/>
          <w:highlight w:val="white"/>
        </w:rPr>
        <w:t>#sudo wget https://stasy-uat1b.academiaerp.com/resources/images/newUI/bg_image.png</w:t>
      </w:r>
    </w:p>
    <w:p w14:paraId="699E508B" w14:textId="77777777" w:rsidR="0053243C" w:rsidRDefault="00000000">
      <w:pPr>
        <w:pStyle w:val="BodyText"/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  <w:t xml:space="preserve"> #sudo wget --no-check-certificate https://stasy-uat1b.academiaerp.com/resources/images/newUI/bg_image.png</w:t>
      </w:r>
    </w:p>
    <w:p w14:paraId="699E508C" w14:textId="77777777" w:rsidR="0053243C" w:rsidRDefault="00000000">
      <w:pPr>
        <w:pStyle w:val="BodyText"/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  <w:t xml:space="preserve"> #ls -ltr</w:t>
      </w:r>
    </w:p>
    <w:p w14:paraId="699E508D" w14:textId="77777777" w:rsidR="0053243C" w:rsidRDefault="00000000">
      <w:pPr>
        <w:pStyle w:val="BodyText"/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  <w:t xml:space="preserve"> #sudo mv bg_image.png.1 bg_image.png</w:t>
      </w:r>
    </w:p>
    <w:p w14:paraId="699E508E" w14:textId="77777777" w:rsidR="0053243C" w:rsidRDefault="00000000">
      <w:pPr>
        <w:pStyle w:val="BodyText"/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  <w:t>=============================</w:t>
      </w:r>
    </w:p>
    <w:p w14:paraId="699E508F" w14:textId="77777777" w:rsidR="0053243C" w:rsidRDefault="00000000">
      <w:pPr>
        <w:pStyle w:val="BodyText"/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  <w:t xml:space="preserve">remove “applicat” or </w:t>
      </w:r>
    </w:p>
    <w:p w14:paraId="699E5090" w14:textId="77777777" w:rsidR="0053243C" w:rsidRDefault="00000000">
      <w:pPr>
        <w:pStyle w:val="BodyText"/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  <w:t xml:space="preserve">go to home </w:t>
      </w:r>
    </w:p>
    <w:p w14:paraId="699E5091" w14:textId="77777777" w:rsidR="0053243C" w:rsidRDefault="0053243C">
      <w:pPr>
        <w:pStyle w:val="BodyText"/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</w:pPr>
    </w:p>
    <w:p w14:paraId="699E5092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</w:pPr>
      <w:bookmarkStart w:id="449" w:name="%3A2ka.co"/>
      <w:bookmarkEnd w:id="449"/>
      <w:r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  <w:t>Change From &lt;li&gt; to &lt;li style="display:none;"&gt;</w:t>
      </w:r>
    </w:p>
    <w:p w14:paraId="699E5093" w14:textId="77777777" w:rsidR="0053243C" w:rsidRDefault="0053243C">
      <w:pPr>
        <w:pStyle w:val="BodyText"/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</w:pPr>
    </w:p>
    <w:p w14:paraId="699E5094" w14:textId="77777777" w:rsidR="0053243C" w:rsidRDefault="0053243C">
      <w:pPr>
        <w:pStyle w:val="BodyText"/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</w:pPr>
    </w:p>
    <w:p w14:paraId="699E5095" w14:textId="77777777" w:rsidR="0053243C" w:rsidRDefault="00000000">
      <w:pPr>
        <w:pStyle w:val="BodyText"/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</w:pPr>
      <w:r>
        <w:rPr>
          <w:rFonts w:ascii="Arial" w:hAnsi="Arial"/>
          <w:b/>
          <w:i/>
          <w:iCs/>
          <w:noProof/>
          <w:color w:val="222222"/>
          <w:sz w:val="22"/>
          <w:szCs w:val="22"/>
          <w:highlight w:val="white"/>
        </w:rPr>
        <w:lastRenderedPageBreak/>
        <w:drawing>
          <wp:anchor distT="0" distB="0" distL="0" distR="0" simplePos="0" relativeHeight="19" behindDoc="0" locked="0" layoutInCell="1" allowOverlap="1" wp14:anchorId="699E5287" wp14:editId="699E52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45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E5096" w14:textId="77777777" w:rsidR="0053243C" w:rsidRDefault="0053243C">
      <w:pPr>
        <w:pStyle w:val="BodyText"/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</w:pPr>
    </w:p>
    <w:p w14:paraId="699E5097" w14:textId="77777777" w:rsidR="0053243C" w:rsidRDefault="00000000">
      <w:pPr>
        <w:pStyle w:val="Heading1"/>
        <w:rPr>
          <w:rFonts w:ascii="Arial" w:hAnsi="Arial"/>
          <w:i/>
          <w:iCs/>
          <w:color w:val="222222"/>
          <w:sz w:val="22"/>
          <w:szCs w:val="22"/>
          <w:highlight w:val="white"/>
        </w:rPr>
      </w:pPr>
      <w:r>
        <w:rPr>
          <w:rFonts w:ascii="Arial" w:hAnsi="Arial"/>
          <w:i/>
          <w:iCs/>
          <w:color w:val="222222"/>
          <w:sz w:val="22"/>
          <w:szCs w:val="22"/>
          <w:highlight w:val="white"/>
        </w:rPr>
        <w:t>============================</w:t>
      </w:r>
    </w:p>
    <w:p w14:paraId="699E5098" w14:textId="77777777" w:rsidR="0053243C" w:rsidRDefault="00000000">
      <w:pPr>
        <w:pStyle w:val="Heading1"/>
        <w:rPr>
          <w:rFonts w:ascii="Arial" w:hAnsi="Arial"/>
          <w:i/>
          <w:iCs/>
          <w:color w:val="222222"/>
          <w:sz w:val="22"/>
          <w:szCs w:val="22"/>
          <w:highlight w:val="white"/>
        </w:rPr>
      </w:pPr>
      <w:r>
        <w:rPr>
          <w:rFonts w:ascii="Arial" w:hAnsi="Arial"/>
          <w:i/>
          <w:iCs/>
          <w:color w:val="222222"/>
          <w:sz w:val="22"/>
          <w:szCs w:val="22"/>
          <w:highlight w:val="white"/>
        </w:rPr>
        <w:t>run job seed value for the https://handson.academiaerp.com/ instance.</w:t>
      </w:r>
    </w:p>
    <w:p w14:paraId="699E5099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</w:pPr>
    </w:p>
    <w:p w14:paraId="699E509A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szCs w:val="22"/>
          <w:highlight w:val="white"/>
        </w:rPr>
        <w:t>Login database after</w:t>
      </w:r>
    </w:p>
    <w:p w14:paraId="699E509B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09C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>mysql &gt; use handson;</w:t>
      </w:r>
    </w:p>
    <w:p w14:paraId="699E509D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09E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>after run scrit</w:t>
      </w:r>
    </w:p>
    <w:p w14:paraId="699E509F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0A0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0A1" w14:textId="77777777" w:rsidR="0053243C" w:rsidRDefault="00000000">
      <w:pPr>
        <w:pStyle w:val="PreformattedText"/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-- Insert statements to enable quartz job in the application. Contact Deepak for any question </w:t>
      </w:r>
    </w:p>
    <w:p w14:paraId="699E50A2" w14:textId="77777777" w:rsidR="0053243C" w:rsidRDefault="0053243C">
      <w:pPr>
        <w:pStyle w:val="PreformattedText"/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0A3" w14:textId="77777777" w:rsidR="0053243C" w:rsidRDefault="00000000">
      <w:pPr>
        <w:pStyle w:val="PreformattedText"/>
        <w:rPr>
          <w:rFonts w:ascii="Arial" w:hAnsi="Arial"/>
          <w:b/>
          <w:i/>
          <w:iCs/>
          <w:color w:val="222222"/>
          <w:sz w:val="62"/>
          <w:highlight w:val="white"/>
        </w:rPr>
      </w:pPr>
      <w:r>
        <w:rPr>
          <w:rFonts w:ascii="Arial" w:hAnsi="Arial"/>
          <w:b/>
          <w:i/>
          <w:iCs/>
          <w:color w:val="222222"/>
          <w:sz w:val="62"/>
          <w:highlight w:val="white"/>
        </w:rPr>
        <w:t>===start ====</w:t>
      </w:r>
    </w:p>
    <w:p w14:paraId="699E50A4" w14:textId="77777777" w:rsidR="0053243C" w:rsidRDefault="0053243C">
      <w:pPr>
        <w:pStyle w:val="PreformattedText"/>
      </w:pPr>
    </w:p>
    <w:p w14:paraId="699E50A5" w14:textId="77777777" w:rsidR="0053243C" w:rsidRDefault="00000000">
      <w:pPr>
        <w:pStyle w:val="PreformattedText"/>
      </w:pPr>
      <w:r>
        <w:t>SET FOREIGN_KEY_CHECKS=0;</w:t>
      </w:r>
    </w:p>
    <w:p w14:paraId="699E50A6" w14:textId="77777777" w:rsidR="0053243C" w:rsidRDefault="0053243C">
      <w:pPr>
        <w:pStyle w:val="PreformattedText"/>
      </w:pPr>
    </w:p>
    <w:p w14:paraId="699E50A7" w14:textId="77777777" w:rsidR="0053243C" w:rsidRDefault="00000000">
      <w:pPr>
        <w:pStyle w:val="PreformattedText"/>
      </w:pPr>
      <w:r>
        <w:t>DROP TABLE IF EXISTS `QRTZ_BLOB_TRIGGERS`;</w:t>
      </w:r>
    </w:p>
    <w:p w14:paraId="699E50A8" w14:textId="77777777" w:rsidR="0053243C" w:rsidRDefault="00000000">
      <w:pPr>
        <w:pStyle w:val="PreformattedText"/>
      </w:pPr>
      <w:r>
        <w:t>DROP TABLE IF EXISTS `qrtz_blob_triggers`;</w:t>
      </w:r>
    </w:p>
    <w:p w14:paraId="699E50A9" w14:textId="77777777" w:rsidR="0053243C" w:rsidRDefault="00000000">
      <w:pPr>
        <w:pStyle w:val="PreformattedText"/>
      </w:pPr>
      <w:r>
        <w:t>DROP TABLE IF EXISTS `QRTZ_CALENDARS`;</w:t>
      </w:r>
    </w:p>
    <w:p w14:paraId="699E50AA" w14:textId="77777777" w:rsidR="0053243C" w:rsidRDefault="00000000">
      <w:pPr>
        <w:pStyle w:val="PreformattedText"/>
      </w:pPr>
      <w:r>
        <w:t>DROP TABLE IF EXISTS `qrtz_calendars`;</w:t>
      </w:r>
    </w:p>
    <w:p w14:paraId="699E50AB" w14:textId="77777777" w:rsidR="0053243C" w:rsidRDefault="00000000">
      <w:pPr>
        <w:pStyle w:val="PreformattedText"/>
      </w:pPr>
      <w:r>
        <w:t>DROP TABLE IF EXISTS `QRTZ_CRON_TRIGGERS`;</w:t>
      </w:r>
    </w:p>
    <w:p w14:paraId="699E50AC" w14:textId="77777777" w:rsidR="0053243C" w:rsidRDefault="00000000">
      <w:pPr>
        <w:pStyle w:val="PreformattedText"/>
      </w:pPr>
      <w:r>
        <w:t>DROP TABLE IF EXISTS `qrtz_cron_triggers`;</w:t>
      </w:r>
    </w:p>
    <w:p w14:paraId="699E50AD" w14:textId="77777777" w:rsidR="0053243C" w:rsidRDefault="00000000">
      <w:pPr>
        <w:pStyle w:val="PreformattedText"/>
      </w:pPr>
      <w:r>
        <w:t>DROP TABLE IF EXISTS `QRTZ_FIRED_TRIGGERS`;</w:t>
      </w:r>
    </w:p>
    <w:p w14:paraId="699E50AE" w14:textId="77777777" w:rsidR="0053243C" w:rsidRDefault="00000000">
      <w:pPr>
        <w:pStyle w:val="PreformattedText"/>
      </w:pPr>
      <w:r>
        <w:t>DROP TABLE IF EXISTS `qrtz_fired_triggers`;</w:t>
      </w:r>
    </w:p>
    <w:p w14:paraId="699E50AF" w14:textId="77777777" w:rsidR="0053243C" w:rsidRDefault="00000000">
      <w:pPr>
        <w:pStyle w:val="PreformattedText"/>
      </w:pPr>
      <w:r>
        <w:t>DROP TABLE IF EXISTS `QRTZ_JOB_DETAILS`;</w:t>
      </w:r>
    </w:p>
    <w:p w14:paraId="699E50B0" w14:textId="77777777" w:rsidR="0053243C" w:rsidRDefault="00000000">
      <w:pPr>
        <w:pStyle w:val="PreformattedText"/>
      </w:pPr>
      <w:r>
        <w:t>DROP TABLE IF EXISTS `qrtz_job_details`;</w:t>
      </w:r>
    </w:p>
    <w:p w14:paraId="699E50B1" w14:textId="77777777" w:rsidR="0053243C" w:rsidRDefault="00000000">
      <w:pPr>
        <w:pStyle w:val="PreformattedText"/>
      </w:pPr>
      <w:r>
        <w:t>DROP TABLE IF EXISTS `QRTZ_JOB_LISTENERS`;</w:t>
      </w:r>
    </w:p>
    <w:p w14:paraId="699E50B2" w14:textId="77777777" w:rsidR="0053243C" w:rsidRDefault="00000000">
      <w:pPr>
        <w:pStyle w:val="PreformattedText"/>
      </w:pPr>
      <w:r>
        <w:t>DROP TABLE IF EXISTS `qrtz_job_listeners`;</w:t>
      </w:r>
    </w:p>
    <w:p w14:paraId="699E50B3" w14:textId="77777777" w:rsidR="0053243C" w:rsidRDefault="00000000">
      <w:pPr>
        <w:pStyle w:val="PreformattedText"/>
      </w:pPr>
      <w:r>
        <w:t>DROP TABLE IF EXISTS `QRTZ_LOCKS`;</w:t>
      </w:r>
    </w:p>
    <w:p w14:paraId="699E50B4" w14:textId="77777777" w:rsidR="0053243C" w:rsidRDefault="00000000">
      <w:pPr>
        <w:pStyle w:val="PreformattedText"/>
      </w:pPr>
      <w:r>
        <w:t>DROP TABLE IF EXISTS `qrtz_locks`;</w:t>
      </w:r>
    </w:p>
    <w:p w14:paraId="699E50B5" w14:textId="77777777" w:rsidR="0053243C" w:rsidRDefault="00000000">
      <w:pPr>
        <w:pStyle w:val="PreformattedText"/>
      </w:pPr>
      <w:r>
        <w:t>DROP TABLE IF EXISTS `QRTZ_PAUSED_TRIGGER_GRPS`;</w:t>
      </w:r>
    </w:p>
    <w:p w14:paraId="699E50B6" w14:textId="77777777" w:rsidR="0053243C" w:rsidRDefault="00000000">
      <w:pPr>
        <w:pStyle w:val="PreformattedText"/>
      </w:pPr>
      <w:r>
        <w:lastRenderedPageBreak/>
        <w:t>DROP TABLE IF EXISTS `qrtz_paused_trigger_grps`;</w:t>
      </w:r>
    </w:p>
    <w:p w14:paraId="699E50B7" w14:textId="77777777" w:rsidR="0053243C" w:rsidRDefault="00000000">
      <w:pPr>
        <w:pStyle w:val="PreformattedText"/>
      </w:pPr>
      <w:r>
        <w:t>DROP TABLE IF EXISTS `QRTZ_SCHEDULER_STATE`;</w:t>
      </w:r>
    </w:p>
    <w:p w14:paraId="699E50B8" w14:textId="77777777" w:rsidR="0053243C" w:rsidRDefault="00000000">
      <w:pPr>
        <w:pStyle w:val="PreformattedText"/>
      </w:pPr>
      <w:r>
        <w:t>DROP TABLE IF EXISTS `qrtz_scheduler_state`;</w:t>
      </w:r>
    </w:p>
    <w:p w14:paraId="699E50B9" w14:textId="77777777" w:rsidR="0053243C" w:rsidRDefault="00000000">
      <w:pPr>
        <w:pStyle w:val="PreformattedText"/>
      </w:pPr>
      <w:r>
        <w:t>DROP TABLE IF EXISTS `QRTZ_SIMPLE_TRIGGERS`;</w:t>
      </w:r>
    </w:p>
    <w:p w14:paraId="699E50BA" w14:textId="77777777" w:rsidR="0053243C" w:rsidRDefault="00000000">
      <w:pPr>
        <w:pStyle w:val="PreformattedText"/>
      </w:pPr>
      <w:r>
        <w:t>DROP TABLE IF EXISTS `qrtz_simple_triggers`;</w:t>
      </w:r>
    </w:p>
    <w:p w14:paraId="699E50BB" w14:textId="77777777" w:rsidR="0053243C" w:rsidRDefault="00000000">
      <w:pPr>
        <w:pStyle w:val="PreformattedText"/>
      </w:pPr>
      <w:r>
        <w:t>DROP TABLE IF EXISTS `QRTZ_TRIGGER_LISTENERS`;</w:t>
      </w:r>
    </w:p>
    <w:p w14:paraId="699E50BC" w14:textId="77777777" w:rsidR="0053243C" w:rsidRDefault="00000000">
      <w:pPr>
        <w:pStyle w:val="PreformattedText"/>
      </w:pPr>
      <w:r>
        <w:t>DROP TABLE IF EXISTS `qrtz_trigger_listeners`;</w:t>
      </w:r>
    </w:p>
    <w:p w14:paraId="699E50BD" w14:textId="77777777" w:rsidR="0053243C" w:rsidRDefault="00000000">
      <w:pPr>
        <w:pStyle w:val="PreformattedText"/>
      </w:pPr>
      <w:r>
        <w:t>DROP TABLE IF EXISTS `QRTZ_TRIGGERS`;</w:t>
      </w:r>
    </w:p>
    <w:p w14:paraId="699E50BE" w14:textId="77777777" w:rsidR="0053243C" w:rsidRDefault="00000000">
      <w:pPr>
        <w:pStyle w:val="PreformattedText"/>
      </w:pPr>
      <w:r>
        <w:t>DROP TABLE IF EXISTS `qrtz_triggers`;</w:t>
      </w:r>
    </w:p>
    <w:p w14:paraId="699E50BF" w14:textId="77777777" w:rsidR="0053243C" w:rsidRDefault="00000000">
      <w:pPr>
        <w:pStyle w:val="PreformattedText"/>
      </w:pPr>
      <w:r>
        <w:t>DROP TABLE IF EXISTS `QRTZ_SIMPROP_TRIGGERS`;</w:t>
      </w:r>
    </w:p>
    <w:p w14:paraId="699E50C0" w14:textId="77777777" w:rsidR="0053243C" w:rsidRDefault="00000000">
      <w:pPr>
        <w:pStyle w:val="PreformattedText"/>
      </w:pPr>
      <w:r>
        <w:t>DROP TABLE IF EXISTS `qrtz_simprop_triggers`;</w:t>
      </w:r>
    </w:p>
    <w:p w14:paraId="699E50C1" w14:textId="77777777" w:rsidR="0053243C" w:rsidRDefault="0053243C">
      <w:pPr>
        <w:pStyle w:val="PreformattedText"/>
      </w:pPr>
    </w:p>
    <w:p w14:paraId="699E50C2" w14:textId="77777777" w:rsidR="0053243C" w:rsidRDefault="0053243C">
      <w:pPr>
        <w:pStyle w:val="PreformattedText"/>
      </w:pPr>
    </w:p>
    <w:p w14:paraId="699E50C3" w14:textId="77777777" w:rsidR="0053243C" w:rsidRDefault="00000000">
      <w:pPr>
        <w:pStyle w:val="PreformattedText"/>
      </w:pPr>
      <w:r>
        <w:t xml:space="preserve"> </w:t>
      </w:r>
    </w:p>
    <w:p w14:paraId="699E50C4" w14:textId="77777777" w:rsidR="0053243C" w:rsidRDefault="00000000">
      <w:pPr>
        <w:pStyle w:val="PreformattedText"/>
      </w:pPr>
      <w:r>
        <w:t xml:space="preserve">/* From 2.2.1 */ </w:t>
      </w:r>
    </w:p>
    <w:p w14:paraId="699E50C5" w14:textId="77777777" w:rsidR="0053243C" w:rsidRDefault="0053243C">
      <w:pPr>
        <w:pStyle w:val="PreformattedText"/>
      </w:pPr>
    </w:p>
    <w:p w14:paraId="699E50C6" w14:textId="77777777" w:rsidR="0053243C" w:rsidRDefault="00000000">
      <w:pPr>
        <w:pStyle w:val="PreformattedText"/>
      </w:pPr>
      <w:r>
        <w:t>DROP TABLE IF EXISTS QRTZ_FIRED_TRIGGERS;</w:t>
      </w:r>
    </w:p>
    <w:p w14:paraId="699E50C7" w14:textId="77777777" w:rsidR="0053243C" w:rsidRDefault="00000000">
      <w:pPr>
        <w:pStyle w:val="PreformattedText"/>
      </w:pPr>
      <w:r>
        <w:t>DROP TABLE IF EXISTS qrtz_fired_triggers;</w:t>
      </w:r>
    </w:p>
    <w:p w14:paraId="699E50C8" w14:textId="77777777" w:rsidR="0053243C" w:rsidRDefault="00000000">
      <w:pPr>
        <w:pStyle w:val="PreformattedText"/>
      </w:pPr>
      <w:r>
        <w:t>DROP TABLE IF EXISTS QRTZ_PAUSED_TRIGGER_GRPS;</w:t>
      </w:r>
    </w:p>
    <w:p w14:paraId="699E50C9" w14:textId="77777777" w:rsidR="0053243C" w:rsidRDefault="00000000">
      <w:pPr>
        <w:pStyle w:val="PreformattedText"/>
      </w:pPr>
      <w:r>
        <w:t>DROP TABLE IF EXISTS qrtz_paused_trigger_grps;</w:t>
      </w:r>
    </w:p>
    <w:p w14:paraId="699E50CA" w14:textId="77777777" w:rsidR="0053243C" w:rsidRDefault="00000000">
      <w:pPr>
        <w:pStyle w:val="PreformattedText"/>
      </w:pPr>
      <w:r>
        <w:t>DROP TABLE IF EXISTS QRTZ_SCHEDULER_STATE;</w:t>
      </w:r>
    </w:p>
    <w:p w14:paraId="699E50CB" w14:textId="77777777" w:rsidR="0053243C" w:rsidRDefault="00000000">
      <w:pPr>
        <w:pStyle w:val="PreformattedText"/>
      </w:pPr>
      <w:r>
        <w:t>DROP TABLE IF EXISTS qrtz_scheduler_state;</w:t>
      </w:r>
    </w:p>
    <w:p w14:paraId="699E50CC" w14:textId="77777777" w:rsidR="0053243C" w:rsidRDefault="00000000">
      <w:pPr>
        <w:pStyle w:val="PreformattedText"/>
      </w:pPr>
      <w:r>
        <w:t>DROP TABLE IF EXISTS QRTZ_LOCKS;</w:t>
      </w:r>
    </w:p>
    <w:p w14:paraId="699E50CD" w14:textId="77777777" w:rsidR="0053243C" w:rsidRDefault="00000000">
      <w:pPr>
        <w:pStyle w:val="PreformattedText"/>
      </w:pPr>
      <w:r>
        <w:t>DROP TABLE IF EXISTS qrtz_locks;</w:t>
      </w:r>
    </w:p>
    <w:p w14:paraId="699E50CE" w14:textId="77777777" w:rsidR="0053243C" w:rsidRDefault="00000000">
      <w:pPr>
        <w:pStyle w:val="PreformattedText"/>
      </w:pPr>
      <w:r>
        <w:t>DROP TABLE IF EXISTS QRTZ_SIMPLE_TRIGGERS;</w:t>
      </w:r>
    </w:p>
    <w:p w14:paraId="699E50CF" w14:textId="77777777" w:rsidR="0053243C" w:rsidRDefault="00000000">
      <w:pPr>
        <w:pStyle w:val="PreformattedText"/>
      </w:pPr>
      <w:r>
        <w:t>DROP TABLE IF EXISTS qrtz_simple_triggers;</w:t>
      </w:r>
    </w:p>
    <w:p w14:paraId="699E50D0" w14:textId="77777777" w:rsidR="0053243C" w:rsidRDefault="00000000">
      <w:pPr>
        <w:pStyle w:val="PreformattedText"/>
      </w:pPr>
      <w:r>
        <w:t>DROP TABLE IF EXISTS QRTZ_SIMPROP_TRIGGERS;</w:t>
      </w:r>
    </w:p>
    <w:p w14:paraId="699E50D1" w14:textId="77777777" w:rsidR="0053243C" w:rsidRDefault="00000000">
      <w:pPr>
        <w:pStyle w:val="PreformattedText"/>
      </w:pPr>
      <w:r>
        <w:t>DROP TABLE IF EXISTS qrtz_simprop_triggers;</w:t>
      </w:r>
    </w:p>
    <w:p w14:paraId="699E50D2" w14:textId="77777777" w:rsidR="0053243C" w:rsidRDefault="00000000">
      <w:pPr>
        <w:pStyle w:val="PreformattedText"/>
      </w:pPr>
      <w:r>
        <w:t>DROP TABLE IF EXISTS QRTZ_CRON_TRIGGERS;</w:t>
      </w:r>
    </w:p>
    <w:p w14:paraId="699E50D3" w14:textId="77777777" w:rsidR="0053243C" w:rsidRDefault="00000000">
      <w:pPr>
        <w:pStyle w:val="PreformattedText"/>
      </w:pPr>
      <w:r>
        <w:t>DROP TABLE IF EXISTS qrtz_cron_triggers;</w:t>
      </w:r>
    </w:p>
    <w:p w14:paraId="699E50D4" w14:textId="77777777" w:rsidR="0053243C" w:rsidRDefault="00000000">
      <w:pPr>
        <w:pStyle w:val="PreformattedText"/>
      </w:pPr>
      <w:r>
        <w:t>DROP TABLE IF EXISTS QRTZ_BLOB_TRIGGERS;</w:t>
      </w:r>
    </w:p>
    <w:p w14:paraId="699E50D5" w14:textId="77777777" w:rsidR="0053243C" w:rsidRDefault="00000000">
      <w:pPr>
        <w:pStyle w:val="PreformattedText"/>
      </w:pPr>
      <w:r>
        <w:t>DROP TABLE IF EXISTS qrtz_blob_triggers;</w:t>
      </w:r>
    </w:p>
    <w:p w14:paraId="699E50D6" w14:textId="77777777" w:rsidR="0053243C" w:rsidRDefault="00000000">
      <w:pPr>
        <w:pStyle w:val="PreformattedText"/>
      </w:pPr>
      <w:r>
        <w:t>DROP TABLE IF EXISTS QRTZ_TRIGGERS;</w:t>
      </w:r>
    </w:p>
    <w:p w14:paraId="699E50D7" w14:textId="77777777" w:rsidR="0053243C" w:rsidRDefault="00000000">
      <w:pPr>
        <w:pStyle w:val="PreformattedText"/>
      </w:pPr>
      <w:r>
        <w:t>DROP TABLE IF EXISTS qrtz_triggers;</w:t>
      </w:r>
    </w:p>
    <w:p w14:paraId="699E50D8" w14:textId="77777777" w:rsidR="0053243C" w:rsidRDefault="00000000">
      <w:pPr>
        <w:pStyle w:val="PreformattedText"/>
      </w:pPr>
      <w:r>
        <w:t>DROP TABLE IF EXISTS QRTZ_JOB_DETAILS;</w:t>
      </w:r>
    </w:p>
    <w:p w14:paraId="699E50D9" w14:textId="77777777" w:rsidR="0053243C" w:rsidRDefault="00000000">
      <w:pPr>
        <w:pStyle w:val="PreformattedText"/>
      </w:pPr>
      <w:r>
        <w:t>DROP TABLE IF EXISTS qrtz_job_details;</w:t>
      </w:r>
    </w:p>
    <w:p w14:paraId="699E50DA" w14:textId="77777777" w:rsidR="0053243C" w:rsidRDefault="00000000">
      <w:pPr>
        <w:pStyle w:val="PreformattedText"/>
      </w:pPr>
      <w:r>
        <w:t>DROP TABLE IF EXISTS QRTZ_CALENDARS;</w:t>
      </w:r>
    </w:p>
    <w:p w14:paraId="699E50DB" w14:textId="77777777" w:rsidR="0053243C" w:rsidRDefault="00000000">
      <w:pPr>
        <w:pStyle w:val="PreformattedText"/>
      </w:pPr>
      <w:r>
        <w:t>DROP TABLE IF EXISTS qrtz_calendars;</w:t>
      </w:r>
    </w:p>
    <w:p w14:paraId="699E50DC" w14:textId="77777777" w:rsidR="0053243C" w:rsidRDefault="0053243C">
      <w:pPr>
        <w:pStyle w:val="PreformattedText"/>
      </w:pPr>
    </w:p>
    <w:p w14:paraId="699E50DD" w14:textId="77777777" w:rsidR="0053243C" w:rsidRDefault="00000000">
      <w:pPr>
        <w:pStyle w:val="PreformattedText"/>
      </w:pPr>
      <w:r>
        <w:t>CREATE TABLE QRTZ_JOB_DETAILS(</w:t>
      </w:r>
    </w:p>
    <w:p w14:paraId="699E50DE" w14:textId="77777777" w:rsidR="0053243C" w:rsidRDefault="00000000">
      <w:pPr>
        <w:pStyle w:val="PreformattedText"/>
      </w:pPr>
      <w:r>
        <w:t>SCHED_NAME VARCHAR(120) NOT NULL,</w:t>
      </w:r>
    </w:p>
    <w:p w14:paraId="699E50DF" w14:textId="77777777" w:rsidR="0053243C" w:rsidRDefault="00000000">
      <w:pPr>
        <w:pStyle w:val="PreformattedText"/>
      </w:pPr>
      <w:r>
        <w:t>JOB_NAME VARCHAR(200) NOT NULL,</w:t>
      </w:r>
    </w:p>
    <w:p w14:paraId="699E50E0" w14:textId="77777777" w:rsidR="0053243C" w:rsidRDefault="00000000">
      <w:pPr>
        <w:pStyle w:val="PreformattedText"/>
      </w:pPr>
      <w:r>
        <w:t>JOB_GROUP VARCHAR(200) NOT NULL,</w:t>
      </w:r>
    </w:p>
    <w:p w14:paraId="699E50E1" w14:textId="77777777" w:rsidR="0053243C" w:rsidRDefault="00000000">
      <w:pPr>
        <w:pStyle w:val="PreformattedText"/>
      </w:pPr>
      <w:r>
        <w:t>DESCRIPTION VARCHAR(250) NULL,</w:t>
      </w:r>
    </w:p>
    <w:p w14:paraId="699E50E2" w14:textId="77777777" w:rsidR="0053243C" w:rsidRDefault="00000000">
      <w:pPr>
        <w:pStyle w:val="PreformattedText"/>
      </w:pPr>
      <w:r>
        <w:t>JOB_CLASS_NAME VARCHAR(250) NOT NULL,</w:t>
      </w:r>
    </w:p>
    <w:p w14:paraId="699E50E3" w14:textId="77777777" w:rsidR="0053243C" w:rsidRDefault="00000000">
      <w:pPr>
        <w:pStyle w:val="PreformattedText"/>
      </w:pPr>
      <w:r>
        <w:t>IS_DURABLE VARCHAR(1) NOT NULL,</w:t>
      </w:r>
    </w:p>
    <w:p w14:paraId="699E50E4" w14:textId="77777777" w:rsidR="0053243C" w:rsidRDefault="00000000">
      <w:pPr>
        <w:pStyle w:val="PreformattedText"/>
      </w:pPr>
      <w:r>
        <w:t>IS_NONCONCURRENT VARCHAR(1) NOT NULL,</w:t>
      </w:r>
    </w:p>
    <w:p w14:paraId="699E50E5" w14:textId="77777777" w:rsidR="0053243C" w:rsidRDefault="00000000">
      <w:pPr>
        <w:pStyle w:val="PreformattedText"/>
      </w:pPr>
      <w:r>
        <w:t>IS_UPDATE_DATA VARCHAR(1) NOT NULL,</w:t>
      </w:r>
    </w:p>
    <w:p w14:paraId="699E50E6" w14:textId="77777777" w:rsidR="0053243C" w:rsidRDefault="00000000">
      <w:pPr>
        <w:pStyle w:val="PreformattedText"/>
      </w:pPr>
      <w:r>
        <w:t>REQUESTS_RECOVERY VARCHAR(1) NOT NULL,</w:t>
      </w:r>
    </w:p>
    <w:p w14:paraId="699E50E7" w14:textId="77777777" w:rsidR="0053243C" w:rsidRDefault="00000000">
      <w:pPr>
        <w:pStyle w:val="PreformattedText"/>
      </w:pPr>
      <w:r>
        <w:t>JOB_DATA BLOB NULL,</w:t>
      </w:r>
    </w:p>
    <w:p w14:paraId="699E50E8" w14:textId="77777777" w:rsidR="0053243C" w:rsidRDefault="00000000">
      <w:pPr>
        <w:pStyle w:val="PreformattedText"/>
      </w:pPr>
      <w:r>
        <w:t>PRIMARY KEY (SCHED_NAME,JOB_NAME,JOB_GROUP))</w:t>
      </w:r>
    </w:p>
    <w:p w14:paraId="699E50E9" w14:textId="77777777" w:rsidR="0053243C" w:rsidRDefault="00000000">
      <w:pPr>
        <w:pStyle w:val="PreformattedText"/>
      </w:pPr>
      <w:r>
        <w:t>ENGINE=InnoDB;</w:t>
      </w:r>
    </w:p>
    <w:p w14:paraId="699E50EA" w14:textId="77777777" w:rsidR="0053243C" w:rsidRDefault="0053243C">
      <w:pPr>
        <w:pStyle w:val="PreformattedText"/>
      </w:pPr>
    </w:p>
    <w:p w14:paraId="699E50EB" w14:textId="77777777" w:rsidR="0053243C" w:rsidRDefault="00000000">
      <w:pPr>
        <w:pStyle w:val="PreformattedText"/>
      </w:pPr>
      <w:r>
        <w:t>CREATE TABLE QRTZ_TRIGGERS (</w:t>
      </w:r>
    </w:p>
    <w:p w14:paraId="699E50EC" w14:textId="77777777" w:rsidR="0053243C" w:rsidRDefault="00000000">
      <w:pPr>
        <w:pStyle w:val="PreformattedText"/>
      </w:pPr>
      <w:r>
        <w:t>SCHED_NAME VARCHAR(120) NOT NULL,</w:t>
      </w:r>
    </w:p>
    <w:p w14:paraId="699E50ED" w14:textId="77777777" w:rsidR="0053243C" w:rsidRDefault="00000000">
      <w:pPr>
        <w:pStyle w:val="PreformattedText"/>
      </w:pPr>
      <w:r>
        <w:t>TRIGGER_NAME VARCHAR(200) NOT NULL,</w:t>
      </w:r>
    </w:p>
    <w:p w14:paraId="699E50EE" w14:textId="77777777" w:rsidR="0053243C" w:rsidRDefault="00000000">
      <w:pPr>
        <w:pStyle w:val="PreformattedText"/>
      </w:pPr>
      <w:r>
        <w:t>TRIGGER_GROUP VARCHAR(200) NOT NULL,</w:t>
      </w:r>
    </w:p>
    <w:p w14:paraId="699E50EF" w14:textId="77777777" w:rsidR="0053243C" w:rsidRDefault="00000000">
      <w:pPr>
        <w:pStyle w:val="PreformattedText"/>
      </w:pPr>
      <w:r>
        <w:t>JOB_NAME VARCHAR(200) NOT NULL,</w:t>
      </w:r>
    </w:p>
    <w:p w14:paraId="699E50F0" w14:textId="77777777" w:rsidR="0053243C" w:rsidRDefault="00000000">
      <w:pPr>
        <w:pStyle w:val="PreformattedText"/>
      </w:pPr>
      <w:r>
        <w:t>JOB_GROUP VARCHAR(200) NOT NULL,</w:t>
      </w:r>
    </w:p>
    <w:p w14:paraId="699E50F1" w14:textId="77777777" w:rsidR="0053243C" w:rsidRDefault="00000000">
      <w:pPr>
        <w:pStyle w:val="PreformattedText"/>
      </w:pPr>
      <w:r>
        <w:t>DESCRIPTION VARCHAR(250) NULL,</w:t>
      </w:r>
    </w:p>
    <w:p w14:paraId="699E50F2" w14:textId="77777777" w:rsidR="0053243C" w:rsidRDefault="00000000">
      <w:pPr>
        <w:pStyle w:val="PreformattedText"/>
      </w:pPr>
      <w:r>
        <w:t>NEXT_FIRE_TIME BIGINT(13) NULL,</w:t>
      </w:r>
    </w:p>
    <w:p w14:paraId="699E50F3" w14:textId="77777777" w:rsidR="0053243C" w:rsidRDefault="00000000">
      <w:pPr>
        <w:pStyle w:val="PreformattedText"/>
      </w:pPr>
      <w:r>
        <w:t>PREV_FIRE_TIME BIGINT(13) NULL,</w:t>
      </w:r>
    </w:p>
    <w:p w14:paraId="699E50F4" w14:textId="77777777" w:rsidR="0053243C" w:rsidRDefault="00000000">
      <w:pPr>
        <w:pStyle w:val="PreformattedText"/>
      </w:pPr>
      <w:r>
        <w:t>PRIORITY INTEGER NULL,</w:t>
      </w:r>
    </w:p>
    <w:p w14:paraId="699E50F5" w14:textId="77777777" w:rsidR="0053243C" w:rsidRDefault="00000000">
      <w:pPr>
        <w:pStyle w:val="PreformattedText"/>
      </w:pPr>
      <w:r>
        <w:t>TRIGGER_STATE VARCHAR(16) NOT NULL,</w:t>
      </w:r>
    </w:p>
    <w:p w14:paraId="699E50F6" w14:textId="77777777" w:rsidR="0053243C" w:rsidRDefault="00000000">
      <w:pPr>
        <w:pStyle w:val="PreformattedText"/>
      </w:pPr>
      <w:r>
        <w:lastRenderedPageBreak/>
        <w:t>TRIGGER_TYPE VARCHAR(8) NOT NULL,</w:t>
      </w:r>
    </w:p>
    <w:p w14:paraId="699E50F7" w14:textId="77777777" w:rsidR="0053243C" w:rsidRDefault="00000000">
      <w:pPr>
        <w:pStyle w:val="PreformattedText"/>
      </w:pPr>
      <w:r>
        <w:t>START_TIME BIGINT(13) NOT NULL,</w:t>
      </w:r>
    </w:p>
    <w:p w14:paraId="699E50F8" w14:textId="77777777" w:rsidR="0053243C" w:rsidRDefault="00000000">
      <w:pPr>
        <w:pStyle w:val="PreformattedText"/>
      </w:pPr>
      <w:r>
        <w:t>END_TIME BIGINT(13) NULL,</w:t>
      </w:r>
    </w:p>
    <w:p w14:paraId="699E50F9" w14:textId="77777777" w:rsidR="0053243C" w:rsidRDefault="00000000">
      <w:pPr>
        <w:pStyle w:val="PreformattedText"/>
      </w:pPr>
      <w:r>
        <w:t>CALENDAR_NAME VARCHAR(200) NULL,</w:t>
      </w:r>
    </w:p>
    <w:p w14:paraId="699E50FA" w14:textId="77777777" w:rsidR="0053243C" w:rsidRDefault="00000000">
      <w:pPr>
        <w:pStyle w:val="PreformattedText"/>
      </w:pPr>
      <w:r>
        <w:t>MISFIRE_INSTR SMALLINT(2) NULL,</w:t>
      </w:r>
    </w:p>
    <w:p w14:paraId="699E50FB" w14:textId="77777777" w:rsidR="0053243C" w:rsidRDefault="00000000">
      <w:pPr>
        <w:pStyle w:val="PreformattedText"/>
      </w:pPr>
      <w:r>
        <w:t>JOB_DATA BLOB NULL,</w:t>
      </w:r>
    </w:p>
    <w:p w14:paraId="699E50FC" w14:textId="77777777" w:rsidR="0053243C" w:rsidRDefault="00000000">
      <w:pPr>
        <w:pStyle w:val="PreformattedText"/>
      </w:pPr>
      <w:r>
        <w:t>PRIMARY KEY (SCHED_NAME,TRIGGER_NAME,TRIGGER_GROUP),</w:t>
      </w:r>
    </w:p>
    <w:p w14:paraId="699E50FD" w14:textId="77777777" w:rsidR="0053243C" w:rsidRDefault="00000000">
      <w:pPr>
        <w:pStyle w:val="PreformattedText"/>
      </w:pPr>
      <w:r>
        <w:t>FOREIGN KEY (SCHED_NAME,JOB_NAME,JOB_GROUP)</w:t>
      </w:r>
    </w:p>
    <w:p w14:paraId="699E50FE" w14:textId="77777777" w:rsidR="0053243C" w:rsidRDefault="00000000">
      <w:pPr>
        <w:pStyle w:val="PreformattedText"/>
      </w:pPr>
      <w:r>
        <w:t>REFERENCES QRTZ_JOB_DETAILS(SCHED_NAME,JOB_NAME,JOB_GROUP))</w:t>
      </w:r>
    </w:p>
    <w:p w14:paraId="699E50FF" w14:textId="77777777" w:rsidR="0053243C" w:rsidRDefault="00000000">
      <w:pPr>
        <w:pStyle w:val="PreformattedText"/>
      </w:pPr>
      <w:r>
        <w:t>ENGINE=InnoDB;</w:t>
      </w:r>
    </w:p>
    <w:p w14:paraId="699E5100" w14:textId="77777777" w:rsidR="0053243C" w:rsidRDefault="0053243C">
      <w:pPr>
        <w:pStyle w:val="PreformattedText"/>
      </w:pPr>
    </w:p>
    <w:p w14:paraId="699E5101" w14:textId="77777777" w:rsidR="0053243C" w:rsidRDefault="00000000">
      <w:pPr>
        <w:pStyle w:val="PreformattedText"/>
      </w:pPr>
      <w:r>
        <w:t>CREATE TABLE QRTZ_SIMPLE_TRIGGERS (</w:t>
      </w:r>
    </w:p>
    <w:p w14:paraId="699E5102" w14:textId="77777777" w:rsidR="0053243C" w:rsidRDefault="00000000">
      <w:pPr>
        <w:pStyle w:val="PreformattedText"/>
      </w:pPr>
      <w:r>
        <w:t>SCHED_NAME VARCHAR(120) NOT NULL,</w:t>
      </w:r>
    </w:p>
    <w:p w14:paraId="699E5103" w14:textId="77777777" w:rsidR="0053243C" w:rsidRDefault="00000000">
      <w:pPr>
        <w:pStyle w:val="PreformattedText"/>
      </w:pPr>
      <w:r>
        <w:t>TRIGGER_NAME VARCHAR(200) NOT NULL,</w:t>
      </w:r>
    </w:p>
    <w:p w14:paraId="699E5104" w14:textId="77777777" w:rsidR="0053243C" w:rsidRDefault="00000000">
      <w:pPr>
        <w:pStyle w:val="PreformattedText"/>
      </w:pPr>
      <w:r>
        <w:t>TRIGGER_GROUP VARCHAR(200) NOT NULL,</w:t>
      </w:r>
    </w:p>
    <w:p w14:paraId="699E5105" w14:textId="77777777" w:rsidR="0053243C" w:rsidRDefault="00000000">
      <w:pPr>
        <w:pStyle w:val="PreformattedText"/>
      </w:pPr>
      <w:r>
        <w:t>REPEAT_COUNT BIGINT(7) NOT NULL,</w:t>
      </w:r>
    </w:p>
    <w:p w14:paraId="699E5106" w14:textId="77777777" w:rsidR="0053243C" w:rsidRDefault="00000000">
      <w:pPr>
        <w:pStyle w:val="PreformattedText"/>
      </w:pPr>
      <w:r>
        <w:t>REPEAT_INTERVAL BIGINT(12) NOT NULL,</w:t>
      </w:r>
    </w:p>
    <w:p w14:paraId="699E5107" w14:textId="77777777" w:rsidR="0053243C" w:rsidRDefault="00000000">
      <w:pPr>
        <w:pStyle w:val="PreformattedText"/>
      </w:pPr>
      <w:r>
        <w:t>TIMES_TRIGGERED BIGINT(10) NOT NULL,</w:t>
      </w:r>
    </w:p>
    <w:p w14:paraId="699E5108" w14:textId="77777777" w:rsidR="0053243C" w:rsidRDefault="00000000">
      <w:pPr>
        <w:pStyle w:val="PreformattedText"/>
      </w:pPr>
      <w:r>
        <w:t>PRIMARY KEY (SCHED_NAME,TRIGGER_NAME,TRIGGER_GROUP),</w:t>
      </w:r>
    </w:p>
    <w:p w14:paraId="699E5109" w14:textId="77777777" w:rsidR="0053243C" w:rsidRDefault="00000000">
      <w:pPr>
        <w:pStyle w:val="PreformattedText"/>
      </w:pPr>
      <w:r>
        <w:t>FOREIGN KEY (SCHED_NAME,TRIGGER_NAME,TRIGGER_GROUP)</w:t>
      </w:r>
    </w:p>
    <w:p w14:paraId="699E510A" w14:textId="77777777" w:rsidR="0053243C" w:rsidRDefault="00000000">
      <w:pPr>
        <w:pStyle w:val="PreformattedText"/>
      </w:pPr>
      <w:r>
        <w:t>REFERENCES QRTZ_TRIGGERS(SCHED_NAME,TRIGGER_NAME,TRIGGER_GROUP))</w:t>
      </w:r>
    </w:p>
    <w:p w14:paraId="699E510B" w14:textId="77777777" w:rsidR="0053243C" w:rsidRDefault="00000000">
      <w:pPr>
        <w:pStyle w:val="PreformattedText"/>
      </w:pPr>
      <w:r>
        <w:t>ENGINE=InnoDB;</w:t>
      </w:r>
    </w:p>
    <w:p w14:paraId="699E510C" w14:textId="77777777" w:rsidR="0053243C" w:rsidRDefault="0053243C">
      <w:pPr>
        <w:pStyle w:val="PreformattedText"/>
      </w:pPr>
    </w:p>
    <w:p w14:paraId="699E510D" w14:textId="77777777" w:rsidR="0053243C" w:rsidRDefault="00000000">
      <w:pPr>
        <w:pStyle w:val="PreformattedText"/>
      </w:pPr>
      <w:r>
        <w:t>CREATE TABLE QRTZ_CRON_TRIGGERS (</w:t>
      </w:r>
    </w:p>
    <w:p w14:paraId="699E510E" w14:textId="77777777" w:rsidR="0053243C" w:rsidRDefault="00000000">
      <w:pPr>
        <w:pStyle w:val="PreformattedText"/>
      </w:pPr>
      <w:r>
        <w:t>SCHED_NAME VARCHAR(120) NOT NULL,</w:t>
      </w:r>
    </w:p>
    <w:p w14:paraId="699E510F" w14:textId="77777777" w:rsidR="0053243C" w:rsidRDefault="00000000">
      <w:pPr>
        <w:pStyle w:val="PreformattedText"/>
      </w:pPr>
      <w:r>
        <w:t>TRIGGER_NAME VARCHAR(200) NOT NULL,</w:t>
      </w:r>
    </w:p>
    <w:p w14:paraId="699E5110" w14:textId="77777777" w:rsidR="0053243C" w:rsidRDefault="00000000">
      <w:pPr>
        <w:pStyle w:val="PreformattedText"/>
      </w:pPr>
      <w:r>
        <w:t>TRIGGER_GROUP VARCHAR(200) NOT NULL,</w:t>
      </w:r>
    </w:p>
    <w:p w14:paraId="699E5111" w14:textId="77777777" w:rsidR="0053243C" w:rsidRDefault="00000000">
      <w:pPr>
        <w:pStyle w:val="PreformattedText"/>
      </w:pPr>
      <w:r>
        <w:t>CRON_EXPRESSION VARCHAR(120) NOT NULL,</w:t>
      </w:r>
    </w:p>
    <w:p w14:paraId="699E5112" w14:textId="77777777" w:rsidR="0053243C" w:rsidRDefault="00000000">
      <w:pPr>
        <w:pStyle w:val="PreformattedText"/>
      </w:pPr>
      <w:r>
        <w:t>TIME_ZONE_ID VARCHAR(80),</w:t>
      </w:r>
    </w:p>
    <w:p w14:paraId="699E5113" w14:textId="77777777" w:rsidR="0053243C" w:rsidRDefault="00000000">
      <w:pPr>
        <w:pStyle w:val="PreformattedText"/>
      </w:pPr>
      <w:r>
        <w:t>PRIMARY KEY (SCHED_NAME,TRIGGER_NAME,TRIGGER_GROUP),</w:t>
      </w:r>
    </w:p>
    <w:p w14:paraId="699E5114" w14:textId="77777777" w:rsidR="0053243C" w:rsidRDefault="00000000">
      <w:pPr>
        <w:pStyle w:val="PreformattedText"/>
      </w:pPr>
      <w:r>
        <w:t>FOREIGN KEY (SCHED_NAME,TRIGGER_NAME,TRIGGER_GROUP)</w:t>
      </w:r>
    </w:p>
    <w:p w14:paraId="699E5115" w14:textId="77777777" w:rsidR="0053243C" w:rsidRDefault="00000000">
      <w:pPr>
        <w:pStyle w:val="PreformattedText"/>
      </w:pPr>
      <w:r>
        <w:t>REFERENCES QRTZ_TRIGGERS(SCHED_NAME,TRIGGER_NAME,TRIGGER_GROUP))</w:t>
      </w:r>
    </w:p>
    <w:p w14:paraId="699E5116" w14:textId="77777777" w:rsidR="0053243C" w:rsidRDefault="00000000">
      <w:pPr>
        <w:pStyle w:val="PreformattedText"/>
      </w:pPr>
      <w:r>
        <w:t>ENGINE=InnoDB;</w:t>
      </w:r>
    </w:p>
    <w:p w14:paraId="699E5117" w14:textId="77777777" w:rsidR="0053243C" w:rsidRDefault="0053243C">
      <w:pPr>
        <w:pStyle w:val="PreformattedText"/>
      </w:pPr>
    </w:p>
    <w:p w14:paraId="699E5118" w14:textId="77777777" w:rsidR="0053243C" w:rsidRDefault="00000000">
      <w:pPr>
        <w:pStyle w:val="PreformattedText"/>
      </w:pPr>
      <w:r>
        <w:t>CREATE TABLE QRTZ_SIMPROP_TRIGGERS</w:t>
      </w:r>
    </w:p>
    <w:p w14:paraId="699E5119" w14:textId="77777777" w:rsidR="0053243C" w:rsidRDefault="00000000">
      <w:pPr>
        <w:pStyle w:val="PreformattedText"/>
      </w:pPr>
      <w:r>
        <w:t xml:space="preserve">  (          </w:t>
      </w:r>
    </w:p>
    <w:p w14:paraId="699E511A" w14:textId="77777777" w:rsidR="0053243C" w:rsidRDefault="00000000">
      <w:pPr>
        <w:pStyle w:val="PreformattedText"/>
      </w:pPr>
      <w:r>
        <w:t xml:space="preserve">    SCHED_NAME VARCHAR(120) NOT NULL,</w:t>
      </w:r>
    </w:p>
    <w:p w14:paraId="699E511B" w14:textId="77777777" w:rsidR="0053243C" w:rsidRDefault="00000000">
      <w:pPr>
        <w:pStyle w:val="PreformattedText"/>
      </w:pPr>
      <w:r>
        <w:t xml:space="preserve">    TRIGGER_NAME VARCHAR(200) NOT NULL,</w:t>
      </w:r>
    </w:p>
    <w:p w14:paraId="699E511C" w14:textId="77777777" w:rsidR="0053243C" w:rsidRDefault="00000000">
      <w:pPr>
        <w:pStyle w:val="PreformattedText"/>
      </w:pPr>
      <w:r>
        <w:t xml:space="preserve">    TRIGGER_GROUP VARCHAR(200) NOT NULL,</w:t>
      </w:r>
    </w:p>
    <w:p w14:paraId="699E511D" w14:textId="77777777" w:rsidR="0053243C" w:rsidRDefault="00000000">
      <w:pPr>
        <w:pStyle w:val="PreformattedText"/>
      </w:pPr>
      <w:r>
        <w:t xml:space="preserve">    STR_PROP_1 VARCHAR(512) NULL,</w:t>
      </w:r>
    </w:p>
    <w:p w14:paraId="699E511E" w14:textId="77777777" w:rsidR="0053243C" w:rsidRDefault="00000000">
      <w:pPr>
        <w:pStyle w:val="PreformattedText"/>
      </w:pPr>
      <w:r>
        <w:t xml:space="preserve">    STR_PROP_2 VARCHAR(512) NULL,</w:t>
      </w:r>
    </w:p>
    <w:p w14:paraId="699E511F" w14:textId="77777777" w:rsidR="0053243C" w:rsidRDefault="00000000">
      <w:pPr>
        <w:pStyle w:val="PreformattedText"/>
      </w:pPr>
      <w:r>
        <w:t xml:space="preserve">    STR_PROP_3 VARCHAR(512) NULL,</w:t>
      </w:r>
    </w:p>
    <w:p w14:paraId="699E5120" w14:textId="77777777" w:rsidR="0053243C" w:rsidRDefault="00000000">
      <w:pPr>
        <w:pStyle w:val="PreformattedText"/>
      </w:pPr>
      <w:r>
        <w:t xml:space="preserve">    INT_PROP_1 INT NULL,</w:t>
      </w:r>
    </w:p>
    <w:p w14:paraId="699E5121" w14:textId="77777777" w:rsidR="0053243C" w:rsidRDefault="00000000">
      <w:pPr>
        <w:pStyle w:val="PreformattedText"/>
      </w:pPr>
      <w:r>
        <w:t xml:space="preserve">    INT_PROP_2 INT NULL,</w:t>
      </w:r>
    </w:p>
    <w:p w14:paraId="699E5122" w14:textId="77777777" w:rsidR="0053243C" w:rsidRDefault="00000000">
      <w:pPr>
        <w:pStyle w:val="PreformattedText"/>
      </w:pPr>
      <w:r>
        <w:t xml:space="preserve">    LONG_PROP_1 BIGINT NULL,</w:t>
      </w:r>
    </w:p>
    <w:p w14:paraId="699E5123" w14:textId="77777777" w:rsidR="0053243C" w:rsidRDefault="00000000">
      <w:pPr>
        <w:pStyle w:val="PreformattedText"/>
      </w:pPr>
      <w:r>
        <w:t xml:space="preserve">    LONG_PROP_2 BIGINT NULL,</w:t>
      </w:r>
    </w:p>
    <w:p w14:paraId="699E5124" w14:textId="77777777" w:rsidR="0053243C" w:rsidRDefault="00000000">
      <w:pPr>
        <w:pStyle w:val="PreformattedText"/>
      </w:pPr>
      <w:r>
        <w:t xml:space="preserve">    DEC_PROP_1 NUMERIC(13,4) NULL,</w:t>
      </w:r>
    </w:p>
    <w:p w14:paraId="699E5125" w14:textId="77777777" w:rsidR="0053243C" w:rsidRDefault="00000000">
      <w:pPr>
        <w:pStyle w:val="PreformattedText"/>
      </w:pPr>
      <w:r>
        <w:t xml:space="preserve">    DEC_PROP_2 NUMERIC(13,4) NULL,</w:t>
      </w:r>
    </w:p>
    <w:p w14:paraId="699E5126" w14:textId="77777777" w:rsidR="0053243C" w:rsidRDefault="00000000">
      <w:pPr>
        <w:pStyle w:val="PreformattedText"/>
      </w:pPr>
      <w:r>
        <w:t xml:space="preserve">    BOOL_PROP_1 VARCHAR(1) NULL,</w:t>
      </w:r>
    </w:p>
    <w:p w14:paraId="699E5127" w14:textId="77777777" w:rsidR="0053243C" w:rsidRDefault="00000000">
      <w:pPr>
        <w:pStyle w:val="PreformattedText"/>
      </w:pPr>
      <w:r>
        <w:t xml:space="preserve">    BOOL_PROP_2 VARCHAR(1) NULL,</w:t>
      </w:r>
    </w:p>
    <w:p w14:paraId="699E5128" w14:textId="77777777" w:rsidR="0053243C" w:rsidRDefault="00000000">
      <w:pPr>
        <w:pStyle w:val="PreformattedText"/>
      </w:pPr>
      <w:r>
        <w:t xml:space="preserve">    PRIMARY KEY (SCHED_NAME,TRIGGER_NAME,TRIGGER_GROUP),</w:t>
      </w:r>
    </w:p>
    <w:p w14:paraId="699E5129" w14:textId="77777777" w:rsidR="0053243C" w:rsidRDefault="00000000">
      <w:pPr>
        <w:pStyle w:val="PreformattedText"/>
      </w:pPr>
      <w:r>
        <w:t xml:space="preserve">    FOREIGN KEY (SCHED_NAME,TRIGGER_NAME,TRIGGER_GROUP) </w:t>
      </w:r>
    </w:p>
    <w:p w14:paraId="699E512A" w14:textId="77777777" w:rsidR="0053243C" w:rsidRDefault="00000000">
      <w:pPr>
        <w:pStyle w:val="PreformattedText"/>
      </w:pPr>
      <w:r>
        <w:t xml:space="preserve">    REFERENCES QRTZ_TRIGGERS(SCHED_NAME,TRIGGER_NAME,TRIGGER_GROUP))</w:t>
      </w:r>
    </w:p>
    <w:p w14:paraId="699E512B" w14:textId="77777777" w:rsidR="0053243C" w:rsidRDefault="00000000">
      <w:pPr>
        <w:pStyle w:val="PreformattedText"/>
      </w:pPr>
      <w:r>
        <w:t>ENGINE=InnoDB;</w:t>
      </w:r>
    </w:p>
    <w:p w14:paraId="699E512C" w14:textId="77777777" w:rsidR="0053243C" w:rsidRDefault="0053243C">
      <w:pPr>
        <w:pStyle w:val="PreformattedText"/>
      </w:pPr>
    </w:p>
    <w:p w14:paraId="699E512D" w14:textId="77777777" w:rsidR="0053243C" w:rsidRDefault="00000000">
      <w:pPr>
        <w:pStyle w:val="PreformattedText"/>
      </w:pPr>
      <w:r>
        <w:t>CREATE TABLE QRTZ_BLOB_TRIGGERS (</w:t>
      </w:r>
    </w:p>
    <w:p w14:paraId="699E512E" w14:textId="77777777" w:rsidR="0053243C" w:rsidRDefault="00000000">
      <w:pPr>
        <w:pStyle w:val="PreformattedText"/>
      </w:pPr>
      <w:r>
        <w:t>SCHED_NAME VARCHAR(120) NOT NULL,</w:t>
      </w:r>
    </w:p>
    <w:p w14:paraId="699E512F" w14:textId="77777777" w:rsidR="0053243C" w:rsidRDefault="00000000">
      <w:pPr>
        <w:pStyle w:val="PreformattedText"/>
      </w:pPr>
      <w:r>
        <w:t>TRIGGER_NAME VARCHAR(200) NOT NULL,</w:t>
      </w:r>
    </w:p>
    <w:p w14:paraId="699E5130" w14:textId="77777777" w:rsidR="0053243C" w:rsidRDefault="00000000">
      <w:pPr>
        <w:pStyle w:val="PreformattedText"/>
      </w:pPr>
      <w:r>
        <w:t>TRIGGER_GROUP VARCHAR(200) NOT NULL,</w:t>
      </w:r>
    </w:p>
    <w:p w14:paraId="699E5131" w14:textId="77777777" w:rsidR="0053243C" w:rsidRDefault="00000000">
      <w:pPr>
        <w:pStyle w:val="PreformattedText"/>
      </w:pPr>
      <w:r>
        <w:t>BLOB_DATA BLOB NULL,</w:t>
      </w:r>
    </w:p>
    <w:p w14:paraId="699E5132" w14:textId="77777777" w:rsidR="0053243C" w:rsidRDefault="00000000">
      <w:pPr>
        <w:pStyle w:val="PreformattedText"/>
      </w:pPr>
      <w:r>
        <w:t>PRIMARY KEY (SCHED_NAME,TRIGGER_NAME,TRIGGER_GROUP),</w:t>
      </w:r>
    </w:p>
    <w:p w14:paraId="699E5133" w14:textId="77777777" w:rsidR="0053243C" w:rsidRDefault="00000000">
      <w:pPr>
        <w:pStyle w:val="PreformattedText"/>
      </w:pPr>
      <w:r>
        <w:t>INDEX (SCHED_NAME,TRIGGER_NAME, TRIGGER_GROUP),</w:t>
      </w:r>
    </w:p>
    <w:p w14:paraId="699E5134" w14:textId="77777777" w:rsidR="0053243C" w:rsidRDefault="00000000">
      <w:pPr>
        <w:pStyle w:val="PreformattedText"/>
      </w:pPr>
      <w:r>
        <w:t>FOREIGN KEY (SCHED_NAME,TRIGGER_NAME,TRIGGER_GROUP)</w:t>
      </w:r>
    </w:p>
    <w:p w14:paraId="699E5135" w14:textId="77777777" w:rsidR="0053243C" w:rsidRDefault="00000000">
      <w:pPr>
        <w:pStyle w:val="PreformattedText"/>
      </w:pPr>
      <w:r>
        <w:t>REFERENCES QRTZ_TRIGGERS(SCHED_NAME,TRIGGER_NAME,TRIGGER_GROUP))</w:t>
      </w:r>
    </w:p>
    <w:p w14:paraId="699E5136" w14:textId="77777777" w:rsidR="0053243C" w:rsidRDefault="00000000">
      <w:pPr>
        <w:pStyle w:val="PreformattedText"/>
      </w:pPr>
      <w:r>
        <w:lastRenderedPageBreak/>
        <w:t>ENGINE=InnoDB;</w:t>
      </w:r>
    </w:p>
    <w:p w14:paraId="699E5137" w14:textId="77777777" w:rsidR="0053243C" w:rsidRDefault="0053243C">
      <w:pPr>
        <w:pStyle w:val="PreformattedText"/>
      </w:pPr>
    </w:p>
    <w:p w14:paraId="699E5138" w14:textId="77777777" w:rsidR="0053243C" w:rsidRDefault="00000000">
      <w:pPr>
        <w:pStyle w:val="PreformattedText"/>
      </w:pPr>
      <w:r>
        <w:t>CREATE TABLE QRTZ_CALENDARS (</w:t>
      </w:r>
    </w:p>
    <w:p w14:paraId="699E5139" w14:textId="77777777" w:rsidR="0053243C" w:rsidRDefault="00000000">
      <w:pPr>
        <w:pStyle w:val="PreformattedText"/>
      </w:pPr>
      <w:r>
        <w:t>SCHED_NAME VARCHAR(120) NOT NULL,</w:t>
      </w:r>
    </w:p>
    <w:p w14:paraId="699E513A" w14:textId="77777777" w:rsidR="0053243C" w:rsidRDefault="00000000">
      <w:pPr>
        <w:pStyle w:val="PreformattedText"/>
      </w:pPr>
      <w:r>
        <w:t>CALENDAR_NAME VARCHAR(200) NOT NULL,</w:t>
      </w:r>
    </w:p>
    <w:p w14:paraId="699E513B" w14:textId="77777777" w:rsidR="0053243C" w:rsidRDefault="00000000">
      <w:pPr>
        <w:pStyle w:val="PreformattedText"/>
      </w:pPr>
      <w:r>
        <w:t>CALENDAR BLOB NOT NULL,</w:t>
      </w:r>
    </w:p>
    <w:p w14:paraId="699E513C" w14:textId="77777777" w:rsidR="0053243C" w:rsidRDefault="00000000">
      <w:pPr>
        <w:pStyle w:val="PreformattedText"/>
      </w:pPr>
      <w:r>
        <w:t>PRIMARY KEY (SCHED_NAME,CALENDAR_NAME))</w:t>
      </w:r>
    </w:p>
    <w:p w14:paraId="699E513D" w14:textId="77777777" w:rsidR="0053243C" w:rsidRDefault="00000000">
      <w:pPr>
        <w:pStyle w:val="PreformattedText"/>
      </w:pPr>
      <w:r>
        <w:t>ENGINE=InnoDB;</w:t>
      </w:r>
    </w:p>
    <w:p w14:paraId="699E513E" w14:textId="77777777" w:rsidR="0053243C" w:rsidRDefault="0053243C">
      <w:pPr>
        <w:pStyle w:val="PreformattedText"/>
      </w:pPr>
    </w:p>
    <w:p w14:paraId="699E513F" w14:textId="77777777" w:rsidR="0053243C" w:rsidRDefault="00000000">
      <w:pPr>
        <w:pStyle w:val="PreformattedText"/>
      </w:pPr>
      <w:r>
        <w:t>CREATE TABLE QRTZ_PAUSED_TRIGGER_GRPS (</w:t>
      </w:r>
    </w:p>
    <w:p w14:paraId="699E5140" w14:textId="77777777" w:rsidR="0053243C" w:rsidRDefault="00000000">
      <w:pPr>
        <w:pStyle w:val="PreformattedText"/>
      </w:pPr>
      <w:r>
        <w:t>SCHED_NAME VARCHAR(120) NOT NULL,</w:t>
      </w:r>
    </w:p>
    <w:p w14:paraId="699E5141" w14:textId="77777777" w:rsidR="0053243C" w:rsidRDefault="00000000">
      <w:pPr>
        <w:pStyle w:val="PreformattedText"/>
      </w:pPr>
      <w:r>
        <w:t>TRIGGER_GROUP VARCHAR(200) NOT NULL,</w:t>
      </w:r>
    </w:p>
    <w:p w14:paraId="699E5142" w14:textId="77777777" w:rsidR="0053243C" w:rsidRDefault="00000000">
      <w:pPr>
        <w:pStyle w:val="PreformattedText"/>
      </w:pPr>
      <w:r>
        <w:t>PRIMARY KEY (SCHED_NAME,TRIGGER_GROUP))</w:t>
      </w:r>
    </w:p>
    <w:p w14:paraId="699E5143" w14:textId="77777777" w:rsidR="0053243C" w:rsidRDefault="00000000">
      <w:pPr>
        <w:pStyle w:val="PreformattedText"/>
      </w:pPr>
      <w:r>
        <w:t>ENGINE=InnoDB;</w:t>
      </w:r>
    </w:p>
    <w:p w14:paraId="699E5144" w14:textId="77777777" w:rsidR="0053243C" w:rsidRDefault="0053243C">
      <w:pPr>
        <w:pStyle w:val="PreformattedText"/>
      </w:pPr>
    </w:p>
    <w:p w14:paraId="699E5145" w14:textId="77777777" w:rsidR="0053243C" w:rsidRDefault="00000000">
      <w:pPr>
        <w:pStyle w:val="PreformattedText"/>
      </w:pPr>
      <w:r>
        <w:t>CREATE TABLE QRTZ_FIRED_TRIGGERS (</w:t>
      </w:r>
    </w:p>
    <w:p w14:paraId="699E5146" w14:textId="77777777" w:rsidR="0053243C" w:rsidRDefault="00000000">
      <w:pPr>
        <w:pStyle w:val="PreformattedText"/>
      </w:pPr>
      <w:r>
        <w:t>SCHED_NAME VARCHAR(120) NOT NULL,</w:t>
      </w:r>
    </w:p>
    <w:p w14:paraId="699E5147" w14:textId="77777777" w:rsidR="0053243C" w:rsidRDefault="00000000">
      <w:pPr>
        <w:pStyle w:val="PreformattedText"/>
      </w:pPr>
      <w:r>
        <w:t>ENTRY_ID VARCHAR(95) NOT NULL,</w:t>
      </w:r>
    </w:p>
    <w:p w14:paraId="699E5148" w14:textId="77777777" w:rsidR="0053243C" w:rsidRDefault="00000000">
      <w:pPr>
        <w:pStyle w:val="PreformattedText"/>
      </w:pPr>
      <w:r>
        <w:t>TRIGGER_NAME VARCHAR(200) NOT NULL,</w:t>
      </w:r>
    </w:p>
    <w:p w14:paraId="699E5149" w14:textId="77777777" w:rsidR="0053243C" w:rsidRDefault="00000000">
      <w:pPr>
        <w:pStyle w:val="PreformattedText"/>
      </w:pPr>
      <w:r>
        <w:t>TRIGGER_GROUP VARCHAR(200) NOT NULL,</w:t>
      </w:r>
    </w:p>
    <w:p w14:paraId="699E514A" w14:textId="77777777" w:rsidR="0053243C" w:rsidRDefault="00000000">
      <w:pPr>
        <w:pStyle w:val="PreformattedText"/>
      </w:pPr>
      <w:r>
        <w:t>INSTANCE_NAME VARCHAR(200) NOT NULL,</w:t>
      </w:r>
    </w:p>
    <w:p w14:paraId="699E514B" w14:textId="77777777" w:rsidR="0053243C" w:rsidRDefault="00000000">
      <w:pPr>
        <w:pStyle w:val="PreformattedText"/>
      </w:pPr>
      <w:r>
        <w:t>FIRED_TIME BIGINT(13) NOT NULL,</w:t>
      </w:r>
    </w:p>
    <w:p w14:paraId="699E514C" w14:textId="77777777" w:rsidR="0053243C" w:rsidRDefault="00000000">
      <w:pPr>
        <w:pStyle w:val="PreformattedText"/>
      </w:pPr>
      <w:r>
        <w:t>SCHED_TIME BIGINT(13) NOT NULL,</w:t>
      </w:r>
    </w:p>
    <w:p w14:paraId="699E514D" w14:textId="77777777" w:rsidR="0053243C" w:rsidRDefault="00000000">
      <w:pPr>
        <w:pStyle w:val="PreformattedText"/>
      </w:pPr>
      <w:r>
        <w:t>PRIORITY INTEGER NOT NULL,</w:t>
      </w:r>
    </w:p>
    <w:p w14:paraId="699E514E" w14:textId="77777777" w:rsidR="0053243C" w:rsidRDefault="00000000">
      <w:pPr>
        <w:pStyle w:val="PreformattedText"/>
      </w:pPr>
      <w:r>
        <w:t>STATE VARCHAR(16) NOT NULL,</w:t>
      </w:r>
    </w:p>
    <w:p w14:paraId="699E514F" w14:textId="77777777" w:rsidR="0053243C" w:rsidRDefault="00000000">
      <w:pPr>
        <w:pStyle w:val="PreformattedText"/>
      </w:pPr>
      <w:r>
        <w:t>JOB_NAME VARCHAR(200) NULL,</w:t>
      </w:r>
    </w:p>
    <w:p w14:paraId="699E5150" w14:textId="77777777" w:rsidR="0053243C" w:rsidRDefault="00000000">
      <w:pPr>
        <w:pStyle w:val="PreformattedText"/>
      </w:pPr>
      <w:r>
        <w:t>JOB_GROUP VARCHAR(200) NULL,</w:t>
      </w:r>
    </w:p>
    <w:p w14:paraId="699E5151" w14:textId="77777777" w:rsidR="0053243C" w:rsidRDefault="00000000">
      <w:pPr>
        <w:pStyle w:val="PreformattedText"/>
      </w:pPr>
      <w:r>
        <w:t>IS_NONCONCURRENT VARCHAR(1) NULL,</w:t>
      </w:r>
    </w:p>
    <w:p w14:paraId="699E5152" w14:textId="77777777" w:rsidR="0053243C" w:rsidRDefault="00000000">
      <w:pPr>
        <w:pStyle w:val="PreformattedText"/>
      </w:pPr>
      <w:r>
        <w:t>REQUESTS_RECOVERY VARCHAR(1) NULL,</w:t>
      </w:r>
    </w:p>
    <w:p w14:paraId="699E5153" w14:textId="77777777" w:rsidR="0053243C" w:rsidRDefault="00000000">
      <w:pPr>
        <w:pStyle w:val="PreformattedText"/>
      </w:pPr>
      <w:r>
        <w:t>PRIMARY KEY (SCHED_NAME,ENTRY_ID))</w:t>
      </w:r>
    </w:p>
    <w:p w14:paraId="699E5154" w14:textId="77777777" w:rsidR="0053243C" w:rsidRDefault="00000000">
      <w:pPr>
        <w:pStyle w:val="PreformattedText"/>
      </w:pPr>
      <w:r>
        <w:t>ENGINE=InnoDB;</w:t>
      </w:r>
    </w:p>
    <w:p w14:paraId="699E5155" w14:textId="77777777" w:rsidR="0053243C" w:rsidRDefault="0053243C">
      <w:pPr>
        <w:pStyle w:val="PreformattedText"/>
      </w:pPr>
    </w:p>
    <w:p w14:paraId="699E5156" w14:textId="77777777" w:rsidR="0053243C" w:rsidRDefault="00000000">
      <w:pPr>
        <w:pStyle w:val="PreformattedText"/>
      </w:pPr>
      <w:r>
        <w:t>CREATE TABLE QRTZ_SCHEDULER_STATE (</w:t>
      </w:r>
    </w:p>
    <w:p w14:paraId="699E5157" w14:textId="77777777" w:rsidR="0053243C" w:rsidRDefault="00000000">
      <w:pPr>
        <w:pStyle w:val="PreformattedText"/>
      </w:pPr>
      <w:r>
        <w:t>SCHED_NAME VARCHAR(120) NOT NULL,</w:t>
      </w:r>
    </w:p>
    <w:p w14:paraId="699E5158" w14:textId="77777777" w:rsidR="0053243C" w:rsidRDefault="00000000">
      <w:pPr>
        <w:pStyle w:val="PreformattedText"/>
      </w:pPr>
      <w:r>
        <w:t>INSTANCE_NAME VARCHAR(200) NOT NULL,</w:t>
      </w:r>
    </w:p>
    <w:p w14:paraId="699E5159" w14:textId="77777777" w:rsidR="0053243C" w:rsidRDefault="00000000">
      <w:pPr>
        <w:pStyle w:val="PreformattedText"/>
      </w:pPr>
      <w:r>
        <w:t>LAST_CHECKIN_TIME BIGINT(13) NOT NULL,</w:t>
      </w:r>
    </w:p>
    <w:p w14:paraId="699E515A" w14:textId="77777777" w:rsidR="0053243C" w:rsidRDefault="00000000">
      <w:pPr>
        <w:pStyle w:val="PreformattedText"/>
      </w:pPr>
      <w:r>
        <w:t>CHECKIN_INTERVAL BIGINT(13) NOT NULL,</w:t>
      </w:r>
    </w:p>
    <w:p w14:paraId="699E515B" w14:textId="77777777" w:rsidR="0053243C" w:rsidRDefault="00000000">
      <w:pPr>
        <w:pStyle w:val="PreformattedText"/>
      </w:pPr>
      <w:r>
        <w:t>PRIMARY KEY (SCHED_NAME,INSTANCE_NAME))</w:t>
      </w:r>
    </w:p>
    <w:p w14:paraId="699E515C" w14:textId="77777777" w:rsidR="0053243C" w:rsidRDefault="00000000">
      <w:pPr>
        <w:pStyle w:val="PreformattedText"/>
      </w:pPr>
      <w:r>
        <w:t>ENGINE=InnoDB;</w:t>
      </w:r>
    </w:p>
    <w:p w14:paraId="699E515D" w14:textId="77777777" w:rsidR="0053243C" w:rsidRDefault="0053243C">
      <w:pPr>
        <w:pStyle w:val="PreformattedText"/>
      </w:pPr>
    </w:p>
    <w:p w14:paraId="699E515E" w14:textId="77777777" w:rsidR="0053243C" w:rsidRDefault="00000000">
      <w:pPr>
        <w:pStyle w:val="PreformattedText"/>
      </w:pPr>
      <w:r>
        <w:t>CREATE TABLE QRTZ_LOCKS (</w:t>
      </w:r>
    </w:p>
    <w:p w14:paraId="699E515F" w14:textId="77777777" w:rsidR="0053243C" w:rsidRDefault="00000000">
      <w:pPr>
        <w:pStyle w:val="PreformattedText"/>
      </w:pPr>
      <w:r>
        <w:t>SCHED_NAME VARCHAR(120) NOT NULL,</w:t>
      </w:r>
    </w:p>
    <w:p w14:paraId="699E5160" w14:textId="77777777" w:rsidR="0053243C" w:rsidRDefault="00000000">
      <w:pPr>
        <w:pStyle w:val="PreformattedText"/>
      </w:pPr>
      <w:r>
        <w:t>LOCK_NAME VARCHAR(40) NOT NULL,</w:t>
      </w:r>
    </w:p>
    <w:p w14:paraId="699E5161" w14:textId="77777777" w:rsidR="0053243C" w:rsidRDefault="00000000">
      <w:pPr>
        <w:pStyle w:val="PreformattedText"/>
      </w:pPr>
      <w:r>
        <w:t>PRIMARY KEY (SCHED_NAME,LOCK_NAME))</w:t>
      </w:r>
    </w:p>
    <w:p w14:paraId="699E5162" w14:textId="77777777" w:rsidR="0053243C" w:rsidRDefault="00000000">
      <w:pPr>
        <w:pStyle w:val="PreformattedText"/>
      </w:pPr>
      <w:r>
        <w:t>ENGINE=InnoDB;</w:t>
      </w:r>
    </w:p>
    <w:p w14:paraId="699E5163" w14:textId="77777777" w:rsidR="0053243C" w:rsidRDefault="0053243C">
      <w:pPr>
        <w:pStyle w:val="PreformattedText"/>
      </w:pPr>
    </w:p>
    <w:p w14:paraId="699E5164" w14:textId="77777777" w:rsidR="0053243C" w:rsidRDefault="00000000">
      <w:pPr>
        <w:pStyle w:val="PreformattedText"/>
      </w:pPr>
      <w:r>
        <w:t>CREATE INDEX IDX_QRTZ_J_REQ_RECOVERY ON QRTZ_JOB_DETAILS(SCHED_NAME,REQUESTS_RECOVERY);</w:t>
      </w:r>
    </w:p>
    <w:p w14:paraId="699E5165" w14:textId="77777777" w:rsidR="0053243C" w:rsidRDefault="00000000">
      <w:pPr>
        <w:pStyle w:val="PreformattedText"/>
      </w:pPr>
      <w:r>
        <w:t>CREATE INDEX IDX_QRTZ_J_GRP ON QRTZ_JOB_DETAILS(SCHED_NAME,JOB_GROUP);</w:t>
      </w:r>
    </w:p>
    <w:p w14:paraId="699E5166" w14:textId="77777777" w:rsidR="0053243C" w:rsidRDefault="0053243C">
      <w:pPr>
        <w:pStyle w:val="PreformattedText"/>
      </w:pPr>
    </w:p>
    <w:p w14:paraId="699E5167" w14:textId="77777777" w:rsidR="0053243C" w:rsidRDefault="00000000">
      <w:pPr>
        <w:pStyle w:val="PreformattedText"/>
      </w:pPr>
      <w:r>
        <w:t>CREATE INDEX IDX_QRTZ_T_J ON QRTZ_TRIGGERS(SCHED_NAME,JOB_NAME,JOB_GROUP);</w:t>
      </w:r>
    </w:p>
    <w:p w14:paraId="699E5168" w14:textId="77777777" w:rsidR="0053243C" w:rsidRDefault="00000000">
      <w:pPr>
        <w:pStyle w:val="PreformattedText"/>
      </w:pPr>
      <w:r>
        <w:t>CREATE INDEX IDX_QRTZ_T_JG ON QRTZ_TRIGGERS(SCHED_NAME,JOB_GROUP);</w:t>
      </w:r>
    </w:p>
    <w:p w14:paraId="699E5169" w14:textId="77777777" w:rsidR="0053243C" w:rsidRDefault="00000000">
      <w:pPr>
        <w:pStyle w:val="PreformattedText"/>
      </w:pPr>
      <w:r>
        <w:t>CREATE INDEX IDX_QRTZ_T_C ON QRTZ_TRIGGERS(SCHED_NAME,CALENDAR_NAME);</w:t>
      </w:r>
    </w:p>
    <w:p w14:paraId="699E516A" w14:textId="77777777" w:rsidR="0053243C" w:rsidRDefault="00000000">
      <w:pPr>
        <w:pStyle w:val="PreformattedText"/>
      </w:pPr>
      <w:r>
        <w:t>CREATE INDEX IDX_QRTZ_T_G ON QRTZ_TRIGGERS(SCHED_NAME,TRIGGER_GROUP);</w:t>
      </w:r>
    </w:p>
    <w:p w14:paraId="699E516B" w14:textId="77777777" w:rsidR="0053243C" w:rsidRDefault="00000000">
      <w:pPr>
        <w:pStyle w:val="PreformattedText"/>
      </w:pPr>
      <w:r>
        <w:t>CREATE INDEX IDX_QRTZ_T_STATE ON QRTZ_TRIGGERS(SCHED_NAME,TRIGGER_STATE);</w:t>
      </w:r>
    </w:p>
    <w:p w14:paraId="699E516C" w14:textId="77777777" w:rsidR="0053243C" w:rsidRDefault="00000000">
      <w:pPr>
        <w:pStyle w:val="PreformattedText"/>
      </w:pPr>
      <w:r>
        <w:t>CREATE INDEX IDX_QRTZ_T_N_STATE ON QRTZ_TRIGGERS(SCHED_NAME,TRIGGER_NAME,TRIGGER_GROUP,TRIGGER_STATE);</w:t>
      </w:r>
    </w:p>
    <w:p w14:paraId="699E516D" w14:textId="77777777" w:rsidR="0053243C" w:rsidRDefault="00000000">
      <w:pPr>
        <w:pStyle w:val="PreformattedText"/>
      </w:pPr>
      <w:r>
        <w:t>CREATE INDEX IDX_QRTZ_T_N_G_STATE ON QRTZ_TRIGGERS(SCHED_NAME,TRIGGER_GROUP,TRIGGER_STATE);</w:t>
      </w:r>
    </w:p>
    <w:p w14:paraId="699E516E" w14:textId="77777777" w:rsidR="0053243C" w:rsidRDefault="00000000">
      <w:pPr>
        <w:pStyle w:val="PreformattedText"/>
      </w:pPr>
      <w:r>
        <w:t>CREATE INDEX IDX_QRTZ_T_NEXT_FIRE_TIME ON QRTZ_TRIGGERS(SCHED_NAME,NEXT_FIRE_TIME);</w:t>
      </w:r>
    </w:p>
    <w:p w14:paraId="699E516F" w14:textId="77777777" w:rsidR="0053243C" w:rsidRDefault="00000000">
      <w:pPr>
        <w:pStyle w:val="PreformattedText"/>
      </w:pPr>
      <w:r>
        <w:t>CREATE INDEX IDX_QRTZ_T_NFT_ST ON QRTZ_TRIGGERS(SCHED_NAME,TRIGGER_STATE,NEXT_FIRE_TIME);</w:t>
      </w:r>
    </w:p>
    <w:p w14:paraId="699E5170" w14:textId="77777777" w:rsidR="0053243C" w:rsidRDefault="00000000">
      <w:pPr>
        <w:pStyle w:val="PreformattedText"/>
      </w:pPr>
      <w:r>
        <w:t>CREATE INDEX IDX_QRTZ_T_NFT_MISFIRE ON QRTZ_TRIGGERS(SCHED_NAME,MISFIRE_INSTR,NEXT_FIRE_TIME);</w:t>
      </w:r>
    </w:p>
    <w:p w14:paraId="699E5171" w14:textId="77777777" w:rsidR="0053243C" w:rsidRDefault="00000000">
      <w:pPr>
        <w:pStyle w:val="PreformattedText"/>
      </w:pPr>
      <w:r>
        <w:lastRenderedPageBreak/>
        <w:t>CREATE INDEX IDX_QRTZ_T_NFT_ST_MISFIRE ON QRTZ_TRIGGERS(SCHED_NAME,MISFIRE_INSTR,NEXT_FIRE_TIME,TRIGGER_STATE);</w:t>
      </w:r>
    </w:p>
    <w:p w14:paraId="699E5172" w14:textId="77777777" w:rsidR="0053243C" w:rsidRDefault="00000000">
      <w:pPr>
        <w:pStyle w:val="PreformattedText"/>
      </w:pPr>
      <w:r>
        <w:t>CREATE INDEX IDX_QRTZ_T_NFT_ST_MISFIRE_GRP ON QRTZ_TRIGGERS(SCHED_NAME,MISFIRE_INSTR,NEXT_FIRE_TIME,TRIGGER_GROUP,TRIGGER_STATE);</w:t>
      </w:r>
    </w:p>
    <w:p w14:paraId="699E5173" w14:textId="77777777" w:rsidR="0053243C" w:rsidRDefault="0053243C">
      <w:pPr>
        <w:pStyle w:val="PreformattedText"/>
      </w:pPr>
    </w:p>
    <w:p w14:paraId="699E5174" w14:textId="77777777" w:rsidR="0053243C" w:rsidRDefault="00000000">
      <w:pPr>
        <w:pStyle w:val="PreformattedText"/>
      </w:pPr>
      <w:r>
        <w:t>CREATE INDEX IDX_QRTZ_FT_TRIG_INST_NAME ON QRTZ_FIRED_TRIGGERS(SCHED_NAME,INSTANCE_NAME);</w:t>
      </w:r>
    </w:p>
    <w:p w14:paraId="699E5175" w14:textId="77777777" w:rsidR="0053243C" w:rsidRDefault="00000000">
      <w:pPr>
        <w:pStyle w:val="PreformattedText"/>
      </w:pPr>
      <w:r>
        <w:t>CREATE INDEX IDX_QRTZ_FT_INST_JOB_REQ_RCVRY ON QRTZ_FIRED_TRIGGERS(SCHED_NAME,INSTANCE_NAME,REQUESTS_RECOVERY);</w:t>
      </w:r>
    </w:p>
    <w:p w14:paraId="699E5176" w14:textId="77777777" w:rsidR="0053243C" w:rsidRDefault="00000000">
      <w:pPr>
        <w:pStyle w:val="PreformattedText"/>
      </w:pPr>
      <w:r>
        <w:t>CREATE INDEX IDX_QRTZ_FT_J_G ON QRTZ_FIRED_TRIGGERS(SCHED_NAME,JOB_NAME,JOB_GROUP);</w:t>
      </w:r>
    </w:p>
    <w:p w14:paraId="699E5177" w14:textId="77777777" w:rsidR="0053243C" w:rsidRDefault="00000000">
      <w:pPr>
        <w:pStyle w:val="PreformattedText"/>
      </w:pPr>
      <w:r>
        <w:t>CREATE INDEX IDX_QRTZ_FT_JG ON QRTZ_FIRED_TRIGGERS(SCHED_NAME,JOB_GROUP);</w:t>
      </w:r>
    </w:p>
    <w:p w14:paraId="699E5178" w14:textId="77777777" w:rsidR="0053243C" w:rsidRDefault="00000000">
      <w:pPr>
        <w:pStyle w:val="PreformattedText"/>
      </w:pPr>
      <w:r>
        <w:t>CREATE INDEX IDX_QRTZ_FT_T_G ON QRTZ_FIRED_TRIGGERS(SCHED_NAME,TRIGGER_NAME,TRIGGER_GROUP);</w:t>
      </w:r>
    </w:p>
    <w:p w14:paraId="699E5179" w14:textId="77777777" w:rsidR="0053243C" w:rsidRDefault="00000000">
      <w:pPr>
        <w:pStyle w:val="PreformattedText"/>
      </w:pPr>
      <w:r>
        <w:t>CREATE INDEX IDX_QRTZ_FT_TG ON QRTZ_FIRED_TRIGGERS(SCHED_NAME,TRIGGER_GROUP);</w:t>
      </w:r>
    </w:p>
    <w:p w14:paraId="699E517A" w14:textId="77777777" w:rsidR="0053243C" w:rsidRDefault="0053243C">
      <w:pPr>
        <w:pStyle w:val="PreformattedText"/>
      </w:pPr>
    </w:p>
    <w:p w14:paraId="699E517B" w14:textId="77777777" w:rsidR="0053243C" w:rsidRDefault="00000000">
      <w:pPr>
        <w:pStyle w:val="PreformattedText"/>
      </w:pPr>
      <w:r>
        <w:t xml:space="preserve">commit; </w:t>
      </w:r>
    </w:p>
    <w:p w14:paraId="699E517C" w14:textId="77777777" w:rsidR="0053243C" w:rsidRDefault="0053243C">
      <w:pPr>
        <w:pStyle w:val="PreformattedText"/>
      </w:pPr>
    </w:p>
    <w:p w14:paraId="699E517D" w14:textId="77777777" w:rsidR="0053243C" w:rsidRDefault="00000000">
      <w:pPr>
        <w:pStyle w:val="PreformattedText"/>
      </w:pPr>
      <w:r>
        <w:t xml:space="preserve"> </w:t>
      </w:r>
    </w:p>
    <w:p w14:paraId="699E517E" w14:textId="77777777" w:rsidR="0053243C" w:rsidRDefault="0053243C">
      <w:pPr>
        <w:pStyle w:val="PreformattedText"/>
      </w:pPr>
    </w:p>
    <w:p w14:paraId="699E517F" w14:textId="77777777" w:rsidR="0053243C" w:rsidRDefault="00000000">
      <w:pPr>
        <w:pStyle w:val="PreformattedText"/>
        <w:spacing w:after="283"/>
      </w:pPr>
      <w:r>
        <w:t>SET FOREIGN_KEY_CHECKS=1;</w:t>
      </w:r>
    </w:p>
    <w:p w14:paraId="699E5180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81" w14:textId="77777777" w:rsidR="0053243C" w:rsidRDefault="00000000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  <w:r>
        <w:rPr>
          <w:rFonts w:ascii="Arial" w:hAnsi="Arial"/>
          <w:b/>
          <w:i/>
          <w:iCs/>
          <w:color w:val="222222"/>
          <w:sz w:val="62"/>
          <w:highlight w:val="white"/>
        </w:rPr>
        <w:t>=====end===</w:t>
      </w:r>
    </w:p>
    <w:p w14:paraId="699E5182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83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84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85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86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87" w14:textId="77777777" w:rsidR="0053243C" w:rsidRDefault="0053243C">
      <w:pPr>
        <w:jc w:val="center"/>
        <w:rPr>
          <w:rFonts w:ascii="Arial" w:hAnsi="Arial"/>
          <w:b/>
          <w:i/>
          <w:iCs/>
          <w:color w:val="222222"/>
          <w:sz w:val="21"/>
          <w:szCs w:val="21"/>
          <w:highlight w:val="white"/>
        </w:rPr>
      </w:pPr>
    </w:p>
    <w:p w14:paraId="699E5188" w14:textId="77777777" w:rsidR="0053243C" w:rsidRDefault="0053243C">
      <w:pPr>
        <w:rPr>
          <w:rFonts w:ascii="Arial" w:hAnsi="Arial"/>
          <w:b/>
          <w:i/>
          <w:iCs/>
          <w:color w:val="222222"/>
          <w:sz w:val="21"/>
          <w:szCs w:val="21"/>
          <w:highlight w:val="white"/>
        </w:rPr>
      </w:pPr>
    </w:p>
    <w:p w14:paraId="699E5189" w14:textId="77777777" w:rsidR="0053243C" w:rsidRDefault="0053243C">
      <w:pPr>
        <w:rPr>
          <w:rFonts w:ascii="Arial" w:hAnsi="Arial"/>
          <w:b/>
          <w:i/>
          <w:iCs/>
          <w:color w:val="222222"/>
          <w:sz w:val="21"/>
          <w:szCs w:val="21"/>
          <w:highlight w:val="white"/>
        </w:rPr>
      </w:pPr>
    </w:p>
    <w:p w14:paraId="699E518A" w14:textId="77777777" w:rsidR="0053243C" w:rsidRDefault="0053243C">
      <w:pPr>
        <w:rPr>
          <w:rFonts w:ascii="Arial" w:hAnsi="Arial"/>
          <w:b/>
          <w:i/>
          <w:iCs/>
          <w:color w:val="222222"/>
          <w:sz w:val="21"/>
          <w:szCs w:val="21"/>
          <w:highlight w:val="white"/>
        </w:rPr>
      </w:pPr>
    </w:p>
    <w:p w14:paraId="699E518B" w14:textId="77777777" w:rsidR="0053243C" w:rsidRDefault="0053243C">
      <w:pPr>
        <w:rPr>
          <w:rFonts w:ascii="Arial" w:hAnsi="Arial"/>
          <w:b/>
          <w:i/>
          <w:iCs/>
          <w:color w:val="222222"/>
          <w:sz w:val="21"/>
          <w:szCs w:val="21"/>
          <w:highlight w:val="white"/>
        </w:rPr>
      </w:pPr>
    </w:p>
    <w:p w14:paraId="699E518C" w14:textId="77777777" w:rsidR="0053243C" w:rsidRDefault="00000000">
      <w:pPr>
        <w:rPr>
          <w:rFonts w:ascii="Arial" w:hAnsi="Arial"/>
          <w:b/>
          <w:i/>
          <w:iCs/>
          <w:color w:val="222222"/>
          <w:sz w:val="37"/>
          <w:szCs w:val="21"/>
          <w:highlight w:val="white"/>
        </w:rPr>
      </w:pPr>
      <w:r>
        <w:rPr>
          <w:rFonts w:ascii="Arial" w:hAnsi="Arial"/>
          <w:b/>
          <w:i/>
          <w:iCs/>
          <w:color w:val="222222"/>
          <w:sz w:val="37"/>
          <w:szCs w:val="21"/>
          <w:highlight w:val="white"/>
        </w:rPr>
        <w:t>==== NFS server configuration process ====</w:t>
      </w:r>
    </w:p>
    <w:p w14:paraId="699E518D" w14:textId="77777777" w:rsidR="0053243C" w:rsidRDefault="0053243C">
      <w:pPr>
        <w:rPr>
          <w:rFonts w:ascii="Arial" w:hAnsi="Arial"/>
          <w:b/>
          <w:i/>
          <w:iCs/>
          <w:color w:val="222222"/>
          <w:sz w:val="21"/>
          <w:szCs w:val="21"/>
          <w:highlight w:val="white"/>
        </w:rPr>
      </w:pPr>
    </w:p>
    <w:p w14:paraId="699E518E" w14:textId="77777777" w:rsidR="0053243C" w:rsidRDefault="0053243C">
      <w:pPr>
        <w:rPr>
          <w:rFonts w:ascii="Arial" w:hAnsi="Arial"/>
          <w:b/>
          <w:i/>
          <w:iCs/>
          <w:color w:val="222222"/>
          <w:sz w:val="21"/>
          <w:szCs w:val="21"/>
          <w:highlight w:val="white"/>
        </w:rPr>
      </w:pPr>
    </w:p>
    <w:p w14:paraId="699E518F" w14:textId="77777777" w:rsidR="0053243C" w:rsidRDefault="0053243C">
      <w:pPr>
        <w:rPr>
          <w:rFonts w:ascii="Arial" w:hAnsi="Arial"/>
          <w:b/>
          <w:i/>
          <w:iCs/>
          <w:color w:val="222222"/>
          <w:sz w:val="21"/>
          <w:szCs w:val="21"/>
          <w:highlight w:val="white"/>
        </w:rPr>
      </w:pPr>
    </w:p>
    <w:p w14:paraId="699E5190" w14:textId="77777777" w:rsidR="0053243C" w:rsidRDefault="00000000">
      <w:pPr>
        <w:rPr>
          <w:rFonts w:ascii="Arial" w:hAnsi="Arial"/>
          <w:b/>
          <w:i/>
          <w:iCs/>
          <w:color w:val="222222"/>
          <w:sz w:val="37"/>
          <w:szCs w:val="21"/>
          <w:highlight w:val="white"/>
        </w:rPr>
      </w:pPr>
      <w:r>
        <w:rPr>
          <w:rFonts w:ascii="Arial" w:hAnsi="Arial"/>
          <w:b/>
          <w:i/>
          <w:iCs/>
          <w:color w:val="222222"/>
          <w:sz w:val="37"/>
          <w:szCs w:val="21"/>
          <w:highlight w:val="white"/>
        </w:rPr>
        <w:t>server side</w:t>
      </w:r>
    </w:p>
    <w:p w14:paraId="699E5191" w14:textId="77777777" w:rsidR="0053243C" w:rsidRDefault="0053243C">
      <w:pPr>
        <w:rPr>
          <w:rFonts w:ascii="Arial" w:hAnsi="Arial"/>
          <w:b/>
          <w:i/>
          <w:iCs/>
          <w:color w:val="222222"/>
          <w:sz w:val="37"/>
          <w:szCs w:val="21"/>
          <w:highlight w:val="white"/>
        </w:rPr>
      </w:pPr>
    </w:p>
    <w:p w14:paraId="699E5192" w14:textId="77777777" w:rsidR="0053243C" w:rsidRDefault="00000000">
      <w:pPr>
        <w:pStyle w:val="Heading4"/>
        <w:rPr>
          <w:rFonts w:ascii="Arial" w:hAnsi="Arial"/>
          <w:b w:val="0"/>
          <w:bCs w:val="0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b w:val="0"/>
          <w:bCs w:val="0"/>
          <w:i/>
          <w:iCs/>
          <w:color w:val="222222"/>
          <w:sz w:val="26"/>
          <w:szCs w:val="26"/>
          <w:highlight w:val="white"/>
        </w:rPr>
        <w:t>Step 1: Install NFS Kernel Server in Ubuntu 18.04</w:t>
      </w:r>
    </w:p>
    <w:p w14:paraId="699E5193" w14:textId="77777777" w:rsidR="0053243C" w:rsidRDefault="00000000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$ sudo apt update</w:t>
      </w:r>
    </w:p>
    <w:p w14:paraId="699E5194" w14:textId="77777777" w:rsidR="0053243C" w:rsidRDefault="00000000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$ sudo apt install nfs-kernel-server</w:t>
      </w:r>
    </w:p>
    <w:p w14:paraId="699E5195" w14:textId="77777777" w:rsidR="0053243C" w:rsidRDefault="00000000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$ sudo apt install nfs-kernel-server</w:t>
      </w:r>
    </w:p>
    <w:p w14:paraId="699E5196" w14:textId="77777777" w:rsidR="0053243C" w:rsidRDefault="00000000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lastRenderedPageBreak/>
        <w:t>$ sudo mkdir -p /mnt/nfs_share  (create nfs folder)</w:t>
      </w:r>
    </w:p>
    <w:p w14:paraId="699E5197" w14:textId="77777777" w:rsidR="0053243C" w:rsidRDefault="00000000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$sudo chown -R nobody:nogroup /mnt/nfs_share/</w:t>
      </w:r>
    </w:p>
    <w:p w14:paraId="699E5198" w14:textId="77777777" w:rsidR="0053243C" w:rsidRDefault="00000000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$sudo chmod 777 /mnt/nfs_share/</w:t>
      </w:r>
    </w:p>
    <w:p w14:paraId="699E5199" w14:textId="77777777" w:rsidR="0053243C" w:rsidRDefault="00000000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$ sudo vim /etc/exports</w:t>
      </w:r>
    </w:p>
    <w:p w14:paraId="699E519A" w14:textId="77777777" w:rsidR="0053243C" w:rsidRDefault="0053243C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519B" w14:textId="77777777" w:rsidR="0053243C" w:rsidRDefault="00000000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/mnt/nfs_share  192.168.43.0/24(rw,sync,no_subtree_check)</w:t>
      </w:r>
    </w:p>
    <w:p w14:paraId="699E519C" w14:textId="77777777" w:rsidR="0053243C" w:rsidRDefault="00000000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or</w:t>
      </w:r>
    </w:p>
    <w:p w14:paraId="699E519D" w14:textId="77777777" w:rsidR="0053243C" w:rsidRDefault="00000000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/mnt/nfs_share  client_IP_1 (re,sync,no_subtree_check)</w:t>
      </w:r>
    </w:p>
    <w:p w14:paraId="699E519E" w14:textId="77777777" w:rsidR="0053243C" w:rsidRDefault="0053243C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519F" w14:textId="77777777" w:rsidR="0053243C" w:rsidRDefault="00000000">
      <w:pPr>
        <w:pStyle w:val="BodyText"/>
        <w:rPr>
          <w:rFonts w:ascii="Arial" w:hAnsi="Arial"/>
          <w:b/>
          <w:i/>
          <w:iCs/>
          <w:color w:val="222222"/>
          <w:sz w:val="37"/>
          <w:szCs w:val="21"/>
          <w:highlight w:val="white"/>
        </w:rPr>
      </w:pPr>
      <w:r>
        <w:rPr>
          <w:rStyle w:val="StrongEmphasis"/>
          <w:rFonts w:ascii="Arial" w:hAnsi="Arial"/>
          <w:b w:val="0"/>
          <w:bCs w:val="0"/>
          <w:i/>
          <w:iCs/>
          <w:color w:val="222222"/>
          <w:sz w:val="26"/>
          <w:szCs w:val="26"/>
          <w:highlight w:val="white"/>
        </w:rPr>
        <w:tab/>
      </w: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 xml:space="preserve"> </w:t>
      </w:r>
    </w:p>
    <w:p w14:paraId="699E51A0" w14:textId="77777777" w:rsidR="0053243C" w:rsidRDefault="00000000">
      <w:pPr>
        <w:pStyle w:val="BodyText"/>
        <w:numPr>
          <w:ilvl w:val="0"/>
          <w:numId w:val="6"/>
        </w:numPr>
        <w:tabs>
          <w:tab w:val="left" w:pos="0"/>
        </w:tabs>
        <w:spacing w:after="0"/>
        <w:rPr>
          <w:rFonts w:ascii="Arial" w:hAnsi="Arial"/>
          <w:b/>
          <w:i/>
          <w:iCs/>
          <w:color w:val="222222"/>
          <w:sz w:val="37"/>
          <w:szCs w:val="21"/>
          <w:highlight w:val="white"/>
        </w:rPr>
      </w:pPr>
      <w:r>
        <w:rPr>
          <w:rStyle w:val="StrongEmphasis"/>
          <w:rFonts w:ascii="Arial" w:hAnsi="Arial"/>
          <w:b w:val="0"/>
          <w:bCs w:val="0"/>
          <w:i/>
          <w:iCs/>
          <w:color w:val="222222"/>
          <w:sz w:val="26"/>
          <w:szCs w:val="26"/>
          <w:highlight w:val="white"/>
        </w:rPr>
        <w:t>rw: Stands for Read/Write.</w:t>
      </w:r>
    </w:p>
    <w:p w14:paraId="699E51A1" w14:textId="77777777" w:rsidR="0053243C" w:rsidRDefault="00000000">
      <w:pPr>
        <w:pStyle w:val="BodyText"/>
        <w:numPr>
          <w:ilvl w:val="0"/>
          <w:numId w:val="6"/>
        </w:numPr>
        <w:tabs>
          <w:tab w:val="left" w:pos="0"/>
        </w:tabs>
        <w:spacing w:after="0"/>
      </w:pPr>
      <w:r>
        <w:rPr>
          <w:rStyle w:val="StrongEmphasis"/>
          <w:b w:val="0"/>
          <w:bCs w:val="0"/>
          <w:sz w:val="26"/>
          <w:szCs w:val="26"/>
        </w:rPr>
        <w:t>sync</w:t>
      </w:r>
      <w:r>
        <w:rPr>
          <w:sz w:val="26"/>
          <w:szCs w:val="26"/>
        </w:rPr>
        <w:t xml:space="preserve">: Requires changes to be written to the disk before they are applied. </w:t>
      </w:r>
    </w:p>
    <w:p w14:paraId="699E51A2" w14:textId="77777777" w:rsidR="0053243C" w:rsidRDefault="00000000">
      <w:pPr>
        <w:pStyle w:val="BodyText"/>
        <w:numPr>
          <w:ilvl w:val="0"/>
          <w:numId w:val="6"/>
        </w:numPr>
        <w:tabs>
          <w:tab w:val="left" w:pos="0"/>
        </w:tabs>
      </w:pPr>
      <w:r>
        <w:rPr>
          <w:rStyle w:val="StrongEmphasis"/>
          <w:b w:val="0"/>
          <w:bCs w:val="0"/>
          <w:sz w:val="26"/>
          <w:szCs w:val="26"/>
        </w:rPr>
        <w:t>No_subtree_check</w:t>
      </w:r>
      <w:r>
        <w:rPr>
          <w:sz w:val="26"/>
          <w:szCs w:val="26"/>
        </w:rPr>
        <w:t xml:space="preserve">: Eliminates subtree checking. </w:t>
      </w:r>
    </w:p>
    <w:p w14:paraId="699E51A3" w14:textId="77777777" w:rsidR="0053243C" w:rsidRDefault="0053243C">
      <w:pPr>
        <w:pStyle w:val="Body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51A4" w14:textId="77777777" w:rsidR="0053243C" w:rsidRDefault="00000000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$ sudo exportfs -a</w:t>
      </w:r>
    </w:p>
    <w:p w14:paraId="699E51A5" w14:textId="77777777" w:rsidR="0053243C" w:rsidRDefault="00000000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Style w:val="StrongEmphasis"/>
          <w:rFonts w:ascii="Arial" w:hAnsi="Arial"/>
          <w:i/>
          <w:iCs/>
          <w:color w:val="222222"/>
          <w:sz w:val="26"/>
          <w:szCs w:val="26"/>
          <w:highlight w:val="white"/>
        </w:rPr>
        <w:t>$sudo exportfs -v    (for checking)</w:t>
      </w:r>
    </w:p>
    <w:p w14:paraId="699E51A6" w14:textId="77777777" w:rsidR="0053243C" w:rsidRDefault="0053243C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51A7" w14:textId="77777777" w:rsidR="0053243C" w:rsidRDefault="00000000">
      <w:pPr>
        <w:pStyle w:val="PreformattedText"/>
        <w:spacing w:after="283"/>
        <w:rPr>
          <w:sz w:val="26"/>
          <w:szCs w:val="26"/>
        </w:rPr>
      </w:pPr>
      <w:r>
        <w:rPr>
          <w:sz w:val="26"/>
          <w:szCs w:val="26"/>
        </w:rPr>
        <w:t>$ sudo systemctl restart nfs-kernel-server</w:t>
      </w:r>
    </w:p>
    <w:p w14:paraId="699E51A8" w14:textId="77777777" w:rsidR="0053243C" w:rsidRDefault="00000000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$ sudo ufw allow from 192.168.43.0/24 to any port nfs</w:t>
      </w:r>
    </w:p>
    <w:p w14:paraId="699E51A9" w14:textId="77777777" w:rsidR="0053243C" w:rsidRDefault="00000000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$ sudo ufw enable</w:t>
      </w:r>
    </w:p>
    <w:p w14:paraId="699E51AA" w14:textId="77777777" w:rsidR="0053243C" w:rsidRDefault="00000000">
      <w:pPr>
        <w:pStyle w:val="PreformattedText"/>
        <w:spacing w:after="283"/>
        <w:rPr>
          <w:sz w:val="26"/>
          <w:szCs w:val="26"/>
        </w:rPr>
      </w:pPr>
      <w:r>
        <w:rPr>
          <w:sz w:val="26"/>
          <w:szCs w:val="26"/>
        </w:rPr>
        <w:t>$ sudo ufw status</w:t>
      </w:r>
    </w:p>
    <w:p w14:paraId="699E51AB" w14:textId="77777777" w:rsidR="0053243C" w:rsidRDefault="0053243C">
      <w:pPr>
        <w:rPr>
          <w:rFonts w:ascii="Arial" w:hAnsi="Arial"/>
          <w:b/>
          <w:i/>
          <w:iCs/>
          <w:color w:val="222222"/>
          <w:sz w:val="28"/>
          <w:szCs w:val="28"/>
          <w:highlight w:val="white"/>
        </w:rPr>
      </w:pPr>
    </w:p>
    <w:p w14:paraId="699E51AC" w14:textId="77777777" w:rsidR="0053243C" w:rsidRDefault="0053243C">
      <w:pPr>
        <w:rPr>
          <w:rFonts w:ascii="Arial" w:hAnsi="Arial"/>
          <w:b/>
          <w:i/>
          <w:iCs/>
          <w:color w:val="222222"/>
          <w:sz w:val="37"/>
          <w:szCs w:val="21"/>
          <w:highlight w:val="white"/>
        </w:rPr>
      </w:pPr>
    </w:p>
    <w:p w14:paraId="699E51AD" w14:textId="77777777" w:rsidR="0053243C" w:rsidRDefault="00000000">
      <w:pPr>
        <w:rPr>
          <w:rFonts w:ascii="Arial" w:hAnsi="Arial"/>
          <w:b/>
          <w:i/>
          <w:iCs/>
          <w:color w:val="222222"/>
          <w:sz w:val="37"/>
          <w:szCs w:val="21"/>
          <w:highlight w:val="white"/>
        </w:rPr>
      </w:pPr>
      <w:r>
        <w:rPr>
          <w:rFonts w:ascii="Arial" w:hAnsi="Arial"/>
          <w:b/>
          <w:i/>
          <w:iCs/>
          <w:color w:val="222222"/>
          <w:sz w:val="37"/>
          <w:szCs w:val="21"/>
          <w:highlight w:val="white"/>
        </w:rPr>
        <w:t>client side</w:t>
      </w:r>
    </w:p>
    <w:p w14:paraId="699E51AE" w14:textId="77777777" w:rsidR="0053243C" w:rsidRDefault="0053243C">
      <w:pPr>
        <w:rPr>
          <w:rFonts w:ascii="Arial" w:hAnsi="Arial"/>
          <w:b/>
          <w:i/>
          <w:iCs/>
          <w:color w:val="222222"/>
          <w:sz w:val="37"/>
          <w:szCs w:val="21"/>
          <w:highlight w:val="white"/>
        </w:rPr>
      </w:pPr>
    </w:p>
    <w:p w14:paraId="699E51AF" w14:textId="77777777" w:rsidR="0053243C" w:rsidRDefault="0053243C">
      <w:pPr>
        <w:rPr>
          <w:rFonts w:ascii="Arial" w:hAnsi="Arial"/>
          <w:b/>
          <w:i/>
          <w:iCs/>
          <w:color w:val="222222"/>
          <w:sz w:val="21"/>
          <w:szCs w:val="21"/>
          <w:highlight w:val="white"/>
        </w:rPr>
      </w:pPr>
    </w:p>
    <w:p w14:paraId="699E51B0" w14:textId="77777777" w:rsidR="0053243C" w:rsidRDefault="00000000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$sudo apt update</w:t>
      </w:r>
    </w:p>
    <w:p w14:paraId="699E51B1" w14:textId="77777777" w:rsidR="0053243C" w:rsidRDefault="00000000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$ sudo apt install nfs-common</w:t>
      </w:r>
    </w:p>
    <w:p w14:paraId="699E51B2" w14:textId="77777777" w:rsidR="0053243C" w:rsidRDefault="00000000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$ sudo mkdir -p /mnt/nfs_clientshare</w:t>
      </w:r>
    </w:p>
    <w:p w14:paraId="699E51B3" w14:textId="77777777" w:rsidR="0053243C" w:rsidRDefault="00000000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$ ifconfig</w:t>
      </w:r>
    </w:p>
    <w:p w14:paraId="699E51B4" w14:textId="77777777" w:rsidR="0053243C" w:rsidRDefault="00000000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$ sudo mount 192.168.43.234:/mnt/nfs_share  /mnt/nfs_clientshare</w:t>
      </w:r>
    </w:p>
    <w:p w14:paraId="699E51B5" w14:textId="77777777" w:rsidR="0053243C" w:rsidRDefault="0053243C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</w:p>
    <w:p w14:paraId="699E51B6" w14:textId="77777777" w:rsidR="0053243C" w:rsidRDefault="00000000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check</w:t>
      </w:r>
    </w:p>
    <w:p w14:paraId="699E51B7" w14:textId="77777777" w:rsidR="0053243C" w:rsidRDefault="00000000">
      <w:pPr>
        <w:pStyle w:val="PreformattedText"/>
        <w:rPr>
          <w:rFonts w:ascii="Arial" w:hAnsi="Arial"/>
          <w:i/>
          <w:iCs/>
          <w:color w:val="222222"/>
          <w:sz w:val="26"/>
          <w:szCs w:val="26"/>
          <w:highlight w:val="white"/>
        </w:rPr>
      </w:pPr>
      <w:r>
        <w:rPr>
          <w:rFonts w:ascii="Arial" w:hAnsi="Arial"/>
          <w:i/>
          <w:iCs/>
          <w:color w:val="222222"/>
          <w:sz w:val="26"/>
          <w:szCs w:val="26"/>
          <w:highlight w:val="white"/>
        </w:rPr>
        <w:t>$ cd /mnt/nfs_share/</w:t>
      </w:r>
    </w:p>
    <w:p w14:paraId="699E51B8" w14:textId="77777777" w:rsidR="0053243C" w:rsidRDefault="00000000">
      <w:pPr>
        <w:pStyle w:val="PreformattedText"/>
        <w:spacing w:after="283"/>
        <w:rPr>
          <w:sz w:val="26"/>
          <w:szCs w:val="26"/>
        </w:rPr>
      </w:pPr>
      <w:r>
        <w:rPr>
          <w:sz w:val="26"/>
          <w:szCs w:val="26"/>
        </w:rPr>
        <w:t>$ touch file1.txt file2.txt file3.txt</w:t>
      </w:r>
    </w:p>
    <w:p w14:paraId="699E51B9" w14:textId="77777777" w:rsidR="0053243C" w:rsidRDefault="0053243C">
      <w:pPr>
        <w:rPr>
          <w:rFonts w:ascii="Arial" w:hAnsi="Arial"/>
          <w:b/>
          <w:i/>
          <w:iCs/>
          <w:color w:val="222222"/>
          <w:sz w:val="21"/>
          <w:szCs w:val="21"/>
          <w:highlight w:val="white"/>
        </w:rPr>
      </w:pPr>
    </w:p>
    <w:p w14:paraId="699E51BA" w14:textId="77777777" w:rsidR="0053243C" w:rsidRDefault="0053243C">
      <w:pPr>
        <w:rPr>
          <w:rFonts w:ascii="Arial" w:hAnsi="Arial"/>
          <w:b/>
          <w:i/>
          <w:iCs/>
          <w:color w:val="222222"/>
          <w:sz w:val="21"/>
          <w:szCs w:val="21"/>
          <w:highlight w:val="white"/>
        </w:rPr>
      </w:pPr>
    </w:p>
    <w:p w14:paraId="699E51BB" w14:textId="77777777" w:rsidR="0053243C" w:rsidRDefault="00000000">
      <w:r>
        <w:rPr>
          <w:rFonts w:ascii="Arial" w:hAnsi="Arial"/>
          <w:b/>
          <w:i/>
          <w:iCs/>
          <w:color w:val="222222"/>
          <w:sz w:val="37"/>
          <w:szCs w:val="21"/>
          <w:highlight w:val="white"/>
        </w:rPr>
        <w:t>==== End NFS server configuration End ====</w:t>
      </w:r>
    </w:p>
    <w:p w14:paraId="699E51BC" w14:textId="77777777" w:rsidR="0053243C" w:rsidRDefault="0053243C">
      <w:pPr>
        <w:rPr>
          <w:rFonts w:ascii="Arial" w:hAnsi="Arial"/>
          <w:b/>
          <w:i/>
          <w:iCs/>
          <w:color w:val="222222"/>
          <w:sz w:val="21"/>
          <w:szCs w:val="21"/>
          <w:highlight w:val="white"/>
        </w:rPr>
      </w:pPr>
    </w:p>
    <w:p w14:paraId="699E51BD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BE" w14:textId="77777777" w:rsidR="0053243C" w:rsidRDefault="00000000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  <w:r>
        <w:rPr>
          <w:rFonts w:ascii="Arial" w:hAnsi="Arial"/>
          <w:b/>
          <w:i/>
          <w:iCs/>
          <w:color w:val="222222"/>
          <w:sz w:val="62"/>
          <w:highlight w:val="white"/>
        </w:rPr>
        <w:lastRenderedPageBreak/>
        <w:t>==== rabitmq service =====</w:t>
      </w:r>
    </w:p>
    <w:p w14:paraId="699E51BF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C0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C1" w14:textId="77777777" w:rsidR="0053243C" w:rsidRDefault="00000000">
      <w:pPr>
        <w:rPr>
          <w:rFonts w:ascii="Arial" w:hAnsi="Arial"/>
          <w:i/>
          <w:iCs/>
          <w:color w:val="222222"/>
          <w:sz w:val="34"/>
          <w:highlight w:val="white"/>
        </w:rPr>
      </w:pPr>
      <w:r>
        <w:rPr>
          <w:rFonts w:ascii="Arial" w:hAnsi="Arial"/>
          <w:i/>
          <w:iCs/>
          <w:color w:val="222222"/>
          <w:sz w:val="34"/>
          <w:highlight w:val="white"/>
        </w:rPr>
        <w:t>#systemctl status rabbitmq-server.service</w:t>
      </w:r>
    </w:p>
    <w:p w14:paraId="699E51C2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C3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C4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C5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C6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C7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C8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C9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CA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CB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CC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CD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CE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CF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D0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D1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D2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D3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D4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D5" w14:textId="77777777" w:rsidR="0053243C" w:rsidRDefault="0053243C">
      <w:pPr>
        <w:rPr>
          <w:rFonts w:ascii="Arial" w:hAnsi="Arial"/>
          <w:b/>
          <w:i/>
          <w:iCs/>
          <w:color w:val="222222"/>
          <w:sz w:val="62"/>
          <w:highlight w:val="white"/>
        </w:rPr>
      </w:pPr>
    </w:p>
    <w:p w14:paraId="699E51D6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>=D:#2_uploadssangam_demo/</w:t>
      </w:r>
    </w:p>
    <w:p w14:paraId="699E51D7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1D8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1D9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1DA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1DB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>&lt;li&gt;&lt;a class="7" href="" id="portalSelectionLink"&gt;&lt;img src="resources/images/newUI/parent.png" /&gt;&lt;/a&gt;</w:t>
      </w:r>
    </w:p>
    <w:p w14:paraId="699E51DC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ab/>
        <w:t>&lt;h5&gt;&lt;a class="7" href="" id="portalSelectionLink"&gt;Parent/Guardian&lt;/a&gt;&lt;/h5&gt;</w:t>
      </w:r>
    </w:p>
    <w:p w14:paraId="699E51DD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ab/>
        <w:t>&lt;/li&gt;</w:t>
      </w:r>
    </w:p>
    <w:p w14:paraId="699E51DE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1DF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1E0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1E1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1E2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bookmarkStart w:id="450" w:name="%3Ab4.co"/>
      <w:bookmarkEnd w:id="450"/>
      <w:r>
        <w:rPr>
          <w:rFonts w:ascii="Arial" w:hAnsi="Arial"/>
          <w:b/>
          <w:i/>
          <w:iCs/>
          <w:color w:val="222222"/>
          <w:sz w:val="22"/>
          <w:highlight w:val="white"/>
        </w:rPr>
        <w:t>user seroadmin</w:t>
      </w:r>
      <w:r>
        <w:rPr>
          <w:rFonts w:ascii="Arial" w:hAnsi="Arial"/>
          <w:b/>
          <w:i/>
          <w:iCs/>
          <w:color w:val="222222"/>
          <w:sz w:val="22"/>
          <w:highlight w:val="white"/>
        </w:rPr>
        <w:br/>
        <w:t>password  Sun@shine#321</w:t>
      </w:r>
      <w:r>
        <w:rPr>
          <w:rFonts w:ascii="Arial" w:hAnsi="Arial"/>
          <w:b/>
          <w:i/>
          <w:iCs/>
          <w:color w:val="222222"/>
          <w:sz w:val="22"/>
          <w:highlight w:val="white"/>
        </w:rPr>
        <w:br/>
        <w:t>for ERP</w:t>
      </w:r>
    </w:p>
    <w:p w14:paraId="699E51E3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br/>
        <w:t xml:space="preserve">ssh </w:t>
      </w:r>
      <w:hyperlink r:id="rId96">
        <w:r>
          <w:rPr>
            <w:rStyle w:val="Hyperlink"/>
            <w:rFonts w:ascii="Arial" w:hAnsi="Arial"/>
            <w:b/>
            <w:i/>
            <w:iCs/>
            <w:color w:val="222222"/>
            <w:sz w:val="22"/>
            <w:highlight w:val="white"/>
            <w:u w:val="none"/>
          </w:rPr>
          <w:t>seroadmin</w:t>
        </w:r>
      </w:hyperlink>
      <w:hyperlink r:id="rId97">
        <w:r>
          <w:rPr>
            <w:rStyle w:val="Hyperlink"/>
            <w:rFonts w:ascii="Arial" w:hAnsi="Arial"/>
            <w:b/>
            <w:i/>
            <w:iCs/>
            <w:color w:val="222222"/>
            <w:sz w:val="22"/>
            <w:highlight w:val="white"/>
            <w:u w:val="none"/>
          </w:rPr>
          <w:t>@</w:t>
        </w:r>
      </w:hyperlink>
      <w:hyperlink r:id="rId98">
        <w:r>
          <w:rPr>
            <w:rStyle w:val="Hyperlink"/>
            <w:rFonts w:ascii="Arial" w:hAnsi="Arial"/>
            <w:b/>
            <w:i/>
            <w:iCs/>
            <w:color w:val="222222"/>
            <w:sz w:val="22"/>
            <w:highlight w:val="white"/>
            <w:u w:val="none"/>
          </w:rPr>
          <w:t>sunshine-erp.southafricanorth.cloudapp.azure.com</w:t>
        </w:r>
      </w:hyperlink>
    </w:p>
    <w:p w14:paraId="699E51E4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1E5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1E6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1E7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1E8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1E9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1EA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>1  apt-get install apache2</w:t>
      </w:r>
    </w:p>
    <w:p w14:paraId="699E51EB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 2  apt-get install libapache2-mod-security2</w:t>
      </w:r>
    </w:p>
    <w:p w14:paraId="699E51EC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 3  apt-get install libapache2-mod-jk</w:t>
      </w:r>
    </w:p>
    <w:p w14:paraId="699E51ED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 4  apt-get update </w:t>
      </w:r>
    </w:p>
    <w:p w14:paraId="699E51EE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 5  apt-get install libapache2-mod-security2</w:t>
      </w:r>
    </w:p>
    <w:p w14:paraId="699E51EF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 6  apt-get install libapache2-mod-jk</w:t>
      </w:r>
    </w:p>
    <w:p w14:paraId="699E51F0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 7  apt-get install php libapache2-mod-php</w:t>
      </w:r>
    </w:p>
    <w:p w14:paraId="699E51F1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 8  add-apt-repository ppa:ondrej/php</w:t>
      </w:r>
    </w:p>
    <w:p w14:paraId="699E51F2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 9  apt-get update</w:t>
      </w:r>
    </w:p>
    <w:p w14:paraId="699E51F3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10  apt-get install php7-gd</w:t>
      </w:r>
    </w:p>
    <w:p w14:paraId="699E51F4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11  apt-get install php7-gd php7-intl</w:t>
      </w:r>
    </w:p>
    <w:p w14:paraId="699E51F5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12  apt-get upgrade</w:t>
      </w:r>
    </w:p>
    <w:p w14:paraId="699E51F6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13  apt-get install php libapache2-mod-php</w:t>
      </w:r>
    </w:p>
    <w:p w14:paraId="699E51F7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14  php -v</w:t>
      </w:r>
    </w:p>
    <w:p w14:paraId="699E51F8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15  systemctl status php</w:t>
      </w:r>
    </w:p>
    <w:p w14:paraId="699E51F9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16  systemctl status php.service</w:t>
      </w:r>
    </w:p>
    <w:p w14:paraId="699E51FA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17  systemctl status apache2.service </w:t>
      </w:r>
    </w:p>
    <w:p w14:paraId="699E51FB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18  apache2 -v</w:t>
      </w:r>
    </w:p>
    <w:p w14:paraId="699E51FC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19  systemctl status php7.2-fpm</w:t>
      </w:r>
    </w:p>
    <w:p w14:paraId="699E51FD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20  systemctl status php8.0-fpm</w:t>
      </w:r>
    </w:p>
    <w:p w14:paraId="699E51FE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21  systemctl status php8.0</w:t>
      </w:r>
    </w:p>
    <w:p w14:paraId="699E51FF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22  systemctl status phpsessionclean.</w:t>
      </w:r>
    </w:p>
    <w:p w14:paraId="699E5200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lastRenderedPageBreak/>
        <w:t xml:space="preserve">   23  apt-get purge 'php*</w:t>
      </w:r>
    </w:p>
    <w:p w14:paraId="699E5201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24  apt-get purge php*</w:t>
      </w:r>
    </w:p>
    <w:p w14:paraId="699E5202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25  php -v</w:t>
      </w:r>
    </w:p>
    <w:p w14:paraId="699E5203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   26  history </w:t>
      </w:r>
    </w:p>
    <w:p w14:paraId="699E5204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05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>dpkg –list  (list of pakages )</w:t>
      </w:r>
    </w:p>
    <w:p w14:paraId="699E5206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07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08" w14:textId="77777777" w:rsidR="0053243C" w:rsidRDefault="00000000">
      <w:pPr>
        <w:pStyle w:val="PreformattedText"/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Style w:val="SourceText"/>
          <w:rFonts w:ascii="Arial" w:hAnsi="Arial"/>
          <w:b/>
          <w:i/>
          <w:iCs/>
          <w:color w:val="222222"/>
          <w:sz w:val="22"/>
          <w:highlight w:val="white"/>
        </w:rPr>
        <w:t>sudo apt-get --purge remove apache2</w:t>
      </w:r>
    </w:p>
    <w:p w14:paraId="699E5209" w14:textId="77777777" w:rsidR="0053243C" w:rsidRDefault="00000000">
      <w:pPr>
        <w:pStyle w:val="PreformattedText"/>
        <w:spacing w:after="283"/>
      </w:pPr>
      <w:r>
        <w:rPr>
          <w:rStyle w:val="SourceText"/>
        </w:rPr>
        <w:t>sudo apt-get remove apache2-common</w:t>
      </w:r>
    </w:p>
    <w:p w14:paraId="699E520A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0B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0C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hyperlink r:id="rId99">
        <w:r>
          <w:rPr>
            <w:rStyle w:val="Hyperlink"/>
            <w:rFonts w:ascii="Arial" w:hAnsi="Arial"/>
            <w:b/>
            <w:i/>
            <w:iCs/>
            <w:color w:val="222222"/>
            <w:sz w:val="22"/>
            <w:highlight w:val="white"/>
            <w:u w:val="none"/>
          </w:rPr>
          <w:t>https://www.sumitbera.com/completely-uninstall-php-and-mysql-at-ubuntu/</w:t>
        </w:r>
      </w:hyperlink>
    </w:p>
    <w:p w14:paraId="699E520D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0E" w14:textId="77777777" w:rsidR="0053243C" w:rsidRDefault="0053243C">
      <w:pPr>
        <w:rPr>
          <w:ins w:id="451" w:author="Unknown Author" w:date="2022-12-22T15:14:00Z"/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0F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10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11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12" w14:textId="77777777" w:rsidR="0053243C" w:rsidRDefault="00000000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  <w:r>
        <w:rPr>
          <w:rFonts w:ascii="Arial" w:hAnsi="Arial"/>
          <w:b/>
          <w:i/>
          <w:iCs/>
          <w:color w:val="222222"/>
          <w:sz w:val="22"/>
          <w:highlight w:val="white"/>
        </w:rPr>
        <w:t xml:space="preserve">------------- php mode check  ---- </w:t>
      </w:r>
    </w:p>
    <w:p w14:paraId="699E5213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14" w14:textId="77777777" w:rsidR="0053243C" w:rsidRDefault="00000000">
      <w:pPr>
        <w:rPr>
          <w:rFonts w:ascii="Arial" w:hAnsi="Arial"/>
          <w:color w:val="222222"/>
          <w:sz w:val="32"/>
          <w:szCs w:val="32"/>
          <w:highlight w:val="white"/>
        </w:rPr>
      </w:pPr>
      <w:r>
        <w:rPr>
          <w:rFonts w:ascii="Arial" w:hAnsi="Arial"/>
          <w:color w:val="222222"/>
          <w:sz w:val="32"/>
          <w:szCs w:val="32"/>
          <w:highlight w:val="white"/>
        </w:rPr>
        <w:t>apt list --installed | grep php</w:t>
      </w:r>
    </w:p>
    <w:p w14:paraId="699E5215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16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17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18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19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1A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1B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1C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1D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1E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1F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20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21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22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23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24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25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26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27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28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29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2A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2B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2C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2D" w14:textId="77777777" w:rsidR="0053243C" w:rsidRDefault="0053243C">
      <w:pPr>
        <w:rPr>
          <w:rFonts w:ascii="Arial" w:hAnsi="Arial"/>
          <w:b/>
          <w:i/>
          <w:iCs/>
          <w:color w:val="222222"/>
          <w:sz w:val="22"/>
          <w:highlight w:val="white"/>
        </w:rPr>
      </w:pPr>
    </w:p>
    <w:p w14:paraId="699E522E" w14:textId="77777777" w:rsidR="0053243C" w:rsidRDefault="0053243C">
      <w:pPr>
        <w:rPr>
          <w:rFonts w:ascii="Arial" w:hAnsi="Arial"/>
          <w:i/>
          <w:iCs/>
          <w:color w:val="222222"/>
          <w:sz w:val="22"/>
          <w:highlight w:val="white"/>
        </w:rPr>
      </w:pPr>
    </w:p>
    <w:sectPr w:rsidR="0053243C">
      <w:type w:val="continuous"/>
      <w:pgSz w:w="11906" w:h="16838"/>
      <w:pgMar w:top="1134" w:right="572" w:bottom="1134" w:left="1134" w:header="0" w:footer="0" w:gutter="0"/>
      <w:cols w:space="720"/>
      <w:formProt w:val="0"/>
      <w:docGrid w:linePitch="312" w:charSpace="-1843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libri"/>
    <w:charset w:val="01"/>
    <w:family w:val="auto"/>
    <w:pitch w:val="variable"/>
  </w:font>
  <w:font w:name="Noto Serif CJK SC"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modern"/>
    <w:pitch w:val="fixed"/>
  </w:font>
  <w:font w:name="Noto Sans Mono CJK SC">
    <w:panose1 w:val="00000000000000000000"/>
    <w:charset w:val="00"/>
    <w:family w:val="roman"/>
    <w:notTrueType/>
    <w:pitch w:val="default"/>
  </w:font>
  <w:font w:name="OpenSymbol">
    <w:altName w:val="Segoe UI Symbol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Monaco;Consolas;andale mono;dej">
    <w:altName w:val="Cambria"/>
    <w:panose1 w:val="00000000000000000000"/>
    <w:charset w:val="00"/>
    <w:family w:val="roman"/>
    <w:notTrueType/>
    <w:pitch w:val="default"/>
  </w:font>
  <w:font w:name="Calibri;sans-serif">
    <w:altName w:val="Cambria"/>
    <w:panose1 w:val="00000000000000000000"/>
    <w:charset w:val="00"/>
    <w:family w:val="roman"/>
    <w:notTrueType/>
    <w:pitch w:val="default"/>
  </w:font>
  <w:font w:name="Menlo;Consolas;Monaco;Andale Mo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uli;sans-serif">
    <w:altName w:val="Cambria"/>
    <w:panose1 w:val="00000000000000000000"/>
    <w:charset w:val="00"/>
    <w:family w:val="roman"/>
    <w:notTrueType/>
    <w:pitch w:val="default"/>
  </w:font>
  <w:font w:name="SFMono-Regular;Menlo;Monaco;Con">
    <w:altName w:val="Cambria"/>
    <w:panose1 w:val="00000000000000000000"/>
    <w:charset w:val="00"/>
    <w:family w:val="roman"/>
    <w:notTrueType/>
    <w:pitch w:val="default"/>
  </w:font>
  <w:font w:name="Roboto Mono;ui-monospace;SFMono">
    <w:altName w:val="Arial"/>
    <w:panose1 w:val="00000000000000000000"/>
    <w:charset w:val="00"/>
    <w:family w:val="roman"/>
    <w:notTrueType/>
    <w:pitch w:val="default"/>
  </w:font>
  <w:font w:name="courier new;courier;monospace">
    <w:altName w:val="Courier New"/>
    <w:panose1 w:val="00000000000000000000"/>
    <w:charset w:val="00"/>
    <w:family w:val="roman"/>
    <w:notTrueType/>
    <w:pitch w:val="default"/>
  </w:font>
  <w:font w:name="apple-system;BlinkMacSystemFont">
    <w:altName w:val="Cambria"/>
    <w:panose1 w:val="00000000000000000000"/>
    <w:charset w:val="00"/>
    <w:family w:val="roman"/>
    <w:notTrueType/>
    <w:pitch w:val="default"/>
  </w:font>
  <w:font w:name="arial;sans-serif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62C37"/>
    <w:multiLevelType w:val="multilevel"/>
    <w:tmpl w:val="E778948A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" w15:restartNumberingAfterBreak="0">
    <w:nsid w:val="3C566F51"/>
    <w:multiLevelType w:val="multilevel"/>
    <w:tmpl w:val="7ED41C36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" w15:restartNumberingAfterBreak="0">
    <w:nsid w:val="41CB4EF0"/>
    <w:multiLevelType w:val="multilevel"/>
    <w:tmpl w:val="0CCE79A4"/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3" w15:restartNumberingAfterBreak="0">
    <w:nsid w:val="4AB95D98"/>
    <w:multiLevelType w:val="multilevel"/>
    <w:tmpl w:val="C0F02C50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4" w15:restartNumberingAfterBreak="0">
    <w:nsid w:val="52A30C22"/>
    <w:multiLevelType w:val="multilevel"/>
    <w:tmpl w:val="5CF6C7F4"/>
    <w:lvl w:ilvl="0">
      <w:start w:val="1"/>
      <w:numFmt w:val="bullet"/>
      <w:suff w:val="nothing"/>
      <w:lvlText w:val=""/>
      <w:lvlJc w:val="left"/>
      <w:pPr>
        <w:tabs>
          <w:tab w:val="num" w:pos="707"/>
        </w:tabs>
        <w:ind w:left="707" w:firstLine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5" w15:restartNumberingAfterBreak="0">
    <w:nsid w:val="77DD2ACE"/>
    <w:multiLevelType w:val="multilevel"/>
    <w:tmpl w:val="A0B608A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2000310524">
    <w:abstractNumId w:val="5"/>
  </w:num>
  <w:num w:numId="2" w16cid:durableId="1369260757">
    <w:abstractNumId w:val="4"/>
  </w:num>
  <w:num w:numId="3" w16cid:durableId="718868015">
    <w:abstractNumId w:val="2"/>
  </w:num>
  <w:num w:numId="4" w16cid:durableId="278993477">
    <w:abstractNumId w:val="3"/>
  </w:num>
  <w:num w:numId="5" w16cid:durableId="2036879813">
    <w:abstractNumId w:val="1"/>
  </w:num>
  <w:num w:numId="6" w16cid:durableId="17281866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trackRevisions/>
  <w:defaultTabStop w:val="408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3243C"/>
    <w:rsid w:val="000C5571"/>
    <w:rsid w:val="00532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E4588"/>
  <w15:docId w15:val="{D8864580-C859-4EFD-9FAA-DDBF5521D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ans CJK SC" w:hAnsi="Liberation Serif" w:cs="Lohit Devanagari"/>
        <w:kern w:val="2"/>
        <w:sz w:val="24"/>
        <w:szCs w:val="24"/>
        <w:lang w:val="en-IN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30"/>
      <w:szCs w:val="30"/>
    </w:rPr>
  </w:style>
  <w:style w:type="paragraph" w:styleId="Heading1">
    <w:name w:val="heading 1"/>
    <w:basedOn w:val="Heading"/>
    <w:next w:val="BodyText"/>
    <w:uiPriority w:val="9"/>
    <w:qFormat/>
    <w:pPr>
      <w:outlineLvl w:val="0"/>
    </w:pPr>
    <w:rPr>
      <w:rFonts w:ascii="Liberation Serif" w:eastAsia="Noto Serif CJK SC" w:hAnsi="Liberation Serif"/>
      <w:b/>
      <w:bCs/>
      <w:sz w:val="48"/>
      <w:szCs w:val="48"/>
    </w:rPr>
  </w:style>
  <w:style w:type="paragraph" w:styleId="Heading2">
    <w:name w:val="heading 2"/>
    <w:basedOn w:val="Heading"/>
    <w:next w:val="BodyText"/>
    <w:uiPriority w:val="9"/>
    <w:unhideWhenUsed/>
    <w:qFormat/>
    <w:pPr>
      <w:spacing w:before="200"/>
      <w:outlineLvl w:val="1"/>
    </w:pPr>
    <w:rPr>
      <w:rFonts w:ascii="Liberation Serif" w:eastAsia="Noto Serif CJK SC" w:hAnsi="Liberation Serif"/>
      <w:b/>
      <w:bCs/>
      <w:sz w:val="36"/>
      <w:szCs w:val="36"/>
    </w:rPr>
  </w:style>
  <w:style w:type="paragraph" w:styleId="Heading3">
    <w:name w:val="heading 3"/>
    <w:basedOn w:val="Heading"/>
    <w:next w:val="BodyText"/>
    <w:uiPriority w:val="9"/>
    <w:unhideWhenUsed/>
    <w:qFormat/>
    <w:pPr>
      <w:spacing w:before="140"/>
      <w:outlineLvl w:val="2"/>
    </w:pPr>
    <w:rPr>
      <w:rFonts w:ascii="Liberation Serif" w:eastAsia="Noto Serif CJK SC" w:hAnsi="Liberation Serif"/>
      <w:b/>
      <w:bCs/>
    </w:rPr>
  </w:style>
  <w:style w:type="paragraph" w:styleId="Heading4">
    <w:name w:val="heading 4"/>
    <w:basedOn w:val="Heading"/>
    <w:next w:val="BodyText"/>
    <w:uiPriority w:val="9"/>
    <w:unhideWhenUsed/>
    <w:qFormat/>
    <w:pPr>
      <w:spacing w:before="120"/>
      <w:outlineLvl w:val="3"/>
    </w:pPr>
    <w:rPr>
      <w:rFonts w:ascii="Liberation Serif" w:eastAsia="Noto Serif CJK SC" w:hAnsi="Liberation Serif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80"/>
      <w:u w:val="single"/>
      <w:lang/>
    </w:rPr>
  </w:style>
  <w:style w:type="character" w:customStyle="1" w:styleId="SourceText">
    <w:name w:val="Source Text"/>
    <w:qFormat/>
    <w:rPr>
      <w:rFonts w:ascii="Liberation Mono" w:eastAsia="Noto Sans Mono CJK SC" w:hAnsi="Liberation Mono" w:cs="Liberation Mono"/>
    </w:rPr>
  </w:style>
  <w:style w:type="character" w:customStyle="1" w:styleId="StrongEmphasis">
    <w:name w:val="Strong Emphasis"/>
    <w:qFormat/>
    <w:rPr>
      <w:b/>
      <w:bCs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ins">
    <w:name w:val="ins"/>
    <w:qFormat/>
  </w:style>
  <w:style w:type="character" w:customStyle="1" w:styleId="NumberingSymbols">
    <w:name w:val="Numbering Symbols"/>
    <w:qFormat/>
  </w:style>
  <w:style w:type="character" w:customStyle="1" w:styleId="LineNumbering">
    <w:name w:val="Line Numbering"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PreformattedText">
    <w:name w:val="Preformatted Text"/>
    <w:basedOn w:val="Normal"/>
    <w:qFormat/>
    <w:rPr>
      <w:rFonts w:ascii="Liberation Mono" w:eastAsia="Noto Sans Mono CJK SC" w:hAnsi="Liberation Mono" w:cs="Liberation Mono"/>
      <w:sz w:val="20"/>
      <w:szCs w:val="20"/>
    </w:r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styleId="Revision">
    <w:name w:val="Revision"/>
    <w:hidden/>
    <w:uiPriority w:val="99"/>
    <w:semiHidden/>
    <w:rsid w:val="000C5571"/>
    <w:pPr>
      <w:suppressAutoHyphens w:val="0"/>
    </w:pPr>
    <w:rPr>
      <w:rFonts w:cs="Mangal"/>
      <w:sz w:val="30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hyperlink" Target="https://www.google.com/url?q=https://sudemo-azure-ad.academiaerp.com/authacademiacontroller/secureazurepage&amp;sa=D&amp;source=hangouts&amp;ust=1627272821221000&amp;usg=AFQjCNHYV4xIKpW2ib0Hb5-yCxqA4y00aw" TargetMode="External"/><Relationship Id="rId42" Type="http://schemas.openxmlformats.org/officeDocument/2006/relationships/image" Target="media/image19.png"/><Relationship Id="rId47" Type="http://schemas.openxmlformats.org/officeDocument/2006/relationships/hyperlink" Target="https://www.google.com/url?q=http://libtechbwn.blogspot.com/2018/09/install-koha-in-ubuntu-1804-lts.html&amp;sa=D&amp;source=hangouts&amp;ust=1617978355098000&amp;usg=AFQjCNEmYqYHCzQUk3jxL0uYyQIcMVCCsA" TargetMode="External"/><Relationship Id="rId63" Type="http://schemas.openxmlformats.org/officeDocument/2006/relationships/image" Target="media/image30.png"/><Relationship Id="rId68" Type="http://schemas.openxmlformats.org/officeDocument/2006/relationships/hyperlink" Target="http://pocjenkins.centralindia.cloudapp.azure.com:19080/jenkins/job/DBBacker1/build?delay=0sec" TargetMode="External"/><Relationship Id="rId84" Type="http://schemas.openxmlformats.org/officeDocument/2006/relationships/image" Target="media/image39.png"/><Relationship Id="rId89" Type="http://schemas.openxmlformats.org/officeDocument/2006/relationships/hyperlink" Target="http://12.0.3.4:38080/collegetest" TargetMode="External"/><Relationship Id="rId16" Type="http://schemas.openxmlformats.org/officeDocument/2006/relationships/hyperlink" Target="https://techexpert.tips/mysql/mysql-password-recovery/" TargetMode="External"/><Relationship Id="rId11" Type="http://schemas.openxmlformats.org/officeDocument/2006/relationships/hyperlink" Target="https://www.google.com/url?q=https://tickets.mydbops.com/support/tickets/new&amp;sa=D&amp;source=hangouts&amp;ust=1633068272608000&amp;usg=AOvVaw10TyDXMPKg-L_Eu8V1YMpk" TargetMode="External"/><Relationship Id="rId32" Type="http://schemas.openxmlformats.org/officeDocument/2006/relationships/hyperlink" Target="https://www.google.com/url?q=https://www.site24x7.com/app/client%23/home/monitors&amp;sa=D&amp;source=hangouts&amp;ust=1623232481532000&amp;usg=AFQjCNE0vv3Du20FvsL1UaI6p-W8b7LN3Q" TargetMode="External"/><Relationship Id="rId37" Type="http://schemas.openxmlformats.org/officeDocument/2006/relationships/image" Target="media/image18.png"/><Relationship Id="rId53" Type="http://schemas.openxmlformats.org/officeDocument/2006/relationships/hyperlink" Target="http://imt-marketing.centralindia.cloudapp.azure.com/" TargetMode="External"/><Relationship Id="rId58" Type="http://schemas.openxmlformats.org/officeDocument/2006/relationships/image" Target="media/image25.png"/><Relationship Id="rId74" Type="http://schemas.openxmlformats.org/officeDocument/2006/relationships/hyperlink" Target="mailto:emailId%3D'serosoft.qa1@gmail.com" TargetMode="External"/><Relationship Id="rId79" Type="http://schemas.openxmlformats.org/officeDocument/2006/relationships/hyperlink" Target="mailto:emailId%3D'serosoft.qa1@gmail.com" TargetMode="External"/><Relationship Id="rId5" Type="http://schemas.openxmlformats.org/officeDocument/2006/relationships/image" Target="media/image1.png"/><Relationship Id="rId90" Type="http://schemas.openxmlformats.org/officeDocument/2006/relationships/image" Target="media/image42.png"/><Relationship Id="rId95" Type="http://schemas.openxmlformats.org/officeDocument/2006/relationships/image" Target="media/image45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0.png"/><Relationship Id="rId48" Type="http://schemas.openxmlformats.org/officeDocument/2006/relationships/hyperlink" Target="https://www.google.com/url?q=http://koha.1045719.n5.nabble.com/Error-accessing-quot-About-Koha-quot-after-the-upgrade-20-5-td6088651.html&amp;sa=D&amp;source=hangouts&amp;ust=1617978355098000&amp;usg=AFQjCNFSdAk0KdCj4OgQTUt4n2iw0evhgw" TargetMode="External"/><Relationship Id="rId64" Type="http://schemas.openxmlformats.org/officeDocument/2006/relationships/image" Target="media/image31.png"/><Relationship Id="rId69" Type="http://schemas.openxmlformats.org/officeDocument/2006/relationships/image" Target="media/image34.png"/><Relationship Id="rId80" Type="http://schemas.openxmlformats.org/officeDocument/2006/relationships/hyperlink" Target="mailto:serosoft.qa1@gmail.com" TargetMode="External"/><Relationship Id="rId85" Type="http://schemas.openxmlformats.org/officeDocument/2006/relationships/image" Target="media/image40.png"/><Relationship Id="rId12" Type="http://schemas.openxmlformats.org/officeDocument/2006/relationships/hyperlink" Target="https://tickets.mydbops.com/support/tickets/new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hyperlink" Target="https://www.google.com/url?q=https://my.aspirationhosting.com/clientarea.php?action%3Dproductdetails%26id%3D9922&amp;sa=D&amp;source=hangouts&amp;ust=1622707371587000&amp;usg=AFQjCNEXx4vf9_9r_wvucsEQQvYSHWFHzQ" TargetMode="External"/><Relationship Id="rId38" Type="http://schemas.openxmlformats.org/officeDocument/2006/relationships/hyperlink" Target="https://www.geeksforgeeks.org/crontab-in-linux-with-examples/" TargetMode="External"/><Relationship Id="rId46" Type="http://schemas.openxmlformats.org/officeDocument/2006/relationships/hyperlink" Target="https://www.google.com/url?q=http://debian.koha-community.org/koha&amp;sa=D&amp;source=hangouts&amp;ust=1613281234146000&amp;usg=AFQjCNFVRUUa9Mn__-kuUuxyRFsL6MBMWg" TargetMode="External"/><Relationship Id="rId59" Type="http://schemas.openxmlformats.org/officeDocument/2006/relationships/image" Target="media/image26.png"/><Relationship Id="rId67" Type="http://schemas.openxmlformats.org/officeDocument/2006/relationships/image" Target="media/image33.png"/><Relationship Id="rId20" Type="http://schemas.openxmlformats.org/officeDocument/2006/relationships/hyperlink" Target="https://itectec.com/ubuntu/ubuntu-cannot-connect-mysql-workbench-to-mysql-server/" TargetMode="External"/><Relationship Id="rId41" Type="http://schemas.openxmlformats.org/officeDocument/2006/relationships/hyperlink" Target="https://archive.apache.org/dist/tomcat" TargetMode="External"/><Relationship Id="rId54" Type="http://schemas.openxmlformats.org/officeDocument/2006/relationships/hyperlink" Target="https://collegetest.academiaerp.com/collegetestswith_audit22novback.sql.zip" TargetMode="External"/><Relationship Id="rId62" Type="http://schemas.openxmlformats.org/officeDocument/2006/relationships/image" Target="media/image29.png"/><Relationship Id="rId70" Type="http://schemas.openxmlformats.org/officeDocument/2006/relationships/image" Target="media/image35.png"/><Relationship Id="rId75" Type="http://schemas.openxmlformats.org/officeDocument/2006/relationships/hyperlink" Target="mailto:emailId%3D'serosoft.qa1@gmail.com" TargetMode="External"/><Relationship Id="rId83" Type="http://schemas.openxmlformats.org/officeDocument/2006/relationships/image" Target="media/image38.png"/><Relationship Id="rId88" Type="http://schemas.openxmlformats.org/officeDocument/2006/relationships/hyperlink" Target="http://localhost:8082/serosoft-academia-web" TargetMode="External"/><Relationship Id="rId91" Type="http://schemas.openxmlformats.org/officeDocument/2006/relationships/image" Target="media/image43.png"/><Relationship Id="rId96" Type="http://schemas.openxmlformats.org/officeDocument/2006/relationships/hyperlink" Target="mailto:seroadmin@sunshine-erp.southafricanorth.cloudapp.azure.co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17.png"/><Relationship Id="rId49" Type="http://schemas.openxmlformats.org/officeDocument/2006/relationships/hyperlink" Target="https://www.google.com/url?q=http://debian.koha-community.org/koha&amp;sa=D&amp;source=hangouts&amp;ust=1624715909451000&amp;usg=AFQjCNH6I7P5eMO7cLOEeNfxzoAQbU7XFw" TargetMode="External"/><Relationship Id="rId57" Type="http://schemas.openxmlformats.org/officeDocument/2006/relationships/image" Target="media/image24.png"/><Relationship Id="rId10" Type="http://schemas.openxmlformats.org/officeDocument/2006/relationships/hyperlink" Target="https://www.geeksforgeeks.org/crontab-in-linux-with-examples/" TargetMode="External"/><Relationship Id="rId31" Type="http://schemas.openxmlformats.org/officeDocument/2006/relationships/hyperlink" Target="mailto:shiv.gurjar@serosoft.in" TargetMode="External"/><Relationship Id="rId44" Type="http://schemas.openxmlformats.org/officeDocument/2006/relationships/image" Target="media/image21.png"/><Relationship Id="rId52" Type="http://schemas.openxmlformats.org/officeDocument/2006/relationships/hyperlink" Target="http://imt-marketing.centralindia.cloudapp.azure.com/" TargetMode="External"/><Relationship Id="rId60" Type="http://schemas.openxmlformats.org/officeDocument/2006/relationships/image" Target="media/image27.png"/><Relationship Id="rId65" Type="http://schemas.openxmlformats.org/officeDocument/2006/relationships/image" Target="media/image32.png"/><Relationship Id="rId73" Type="http://schemas.openxmlformats.org/officeDocument/2006/relationships/image" Target="media/image37.png"/><Relationship Id="rId78" Type="http://schemas.openxmlformats.org/officeDocument/2006/relationships/hyperlink" Target="mailto:alternateEmailId%3D'serosoft.qa1@gmail.com" TargetMode="External"/><Relationship Id="rId81" Type="http://schemas.openxmlformats.org/officeDocument/2006/relationships/hyperlink" Target="mailto:emailHome%60%3D'serosoft.qa1@gmail.com" TargetMode="External"/><Relationship Id="rId86" Type="http://schemas.openxmlformats.org/officeDocument/2006/relationships/image" Target="media/image41.png"/><Relationship Id="rId94" Type="http://schemas.openxmlformats.org/officeDocument/2006/relationships/image" Target="media/image44.png"/><Relationship Id="rId99" Type="http://schemas.openxmlformats.org/officeDocument/2006/relationships/hyperlink" Target="https://www.sumitbera.com/completely-uninstall-php-and-mysql-at-ubuntu/" TargetMode="External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hyperlink" Target="https://www.google.com/url?q=https://www.bmc.com/blogs/mongodb-mongodump/&amp;sa=D&amp;source=hangouts&amp;ust=1632566719574000&amp;usg=AOvVaw3lIcOTuqpUG3dHme-qp6kB" TargetMode="External"/><Relationship Id="rId18" Type="http://schemas.openxmlformats.org/officeDocument/2006/relationships/hyperlink" Target="https://snapcraft.io/mysql-workbench-community" TargetMode="External"/><Relationship Id="rId39" Type="http://schemas.openxmlformats.org/officeDocument/2006/relationships/hyperlink" Target="https://crontab.guru/" TargetMode="External"/><Relationship Id="rId34" Type="http://schemas.openxmlformats.org/officeDocument/2006/relationships/hyperlink" Target="https://www.google.com/url?q=https://testing-velocity.academiaerp.com/applynow/brandcampus.html&amp;sa=D&amp;source=hangouts&amp;ust=1620453827980000&amp;usg=AFQjCNESBnMTeH-fP-_IKOOE8DfZY_Wt8w" TargetMode="External"/><Relationship Id="rId50" Type="http://schemas.openxmlformats.org/officeDocument/2006/relationships/hyperlink" Target="https://www.google.com/url?q=http://debian.koha-community.org/koha&amp;sa=D&amp;source=hangouts&amp;ust=1624715955244000&amp;usg=AFQjCNGNy1Nf9H6LHll1-UaqnREtHjeQGg" TargetMode="External"/><Relationship Id="rId55" Type="http://schemas.openxmlformats.org/officeDocument/2006/relationships/hyperlink" Target="mailto:server@136.23230.22" TargetMode="External"/><Relationship Id="rId76" Type="http://schemas.openxmlformats.org/officeDocument/2006/relationships/hyperlink" Target="mailto:alternateEmailId%3D'serosoft.qa1@gmail.com" TargetMode="External"/><Relationship Id="rId97" Type="http://schemas.openxmlformats.org/officeDocument/2006/relationships/hyperlink" Target="mailto:seroadmin@sunshine-erp.southafricanorth.cloudapp.azure.com" TargetMode="External"/><Relationship Id="rId7" Type="http://schemas.openxmlformats.org/officeDocument/2006/relationships/hyperlink" Target="https://www.server-world.info/en/" TargetMode="External"/><Relationship Id="rId71" Type="http://schemas.openxmlformats.org/officeDocument/2006/relationships/image" Target="media/image36.png"/><Relationship Id="rId92" Type="http://schemas.openxmlformats.org/officeDocument/2006/relationships/hyperlink" Target="https://buzzintegration.academiaerp.com/resources/index.html" TargetMode="External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hyperlink" Target="http://www.cronmaker.com/;jsessionid=node01qky7tvy48cv91q1jccxbcggmn1963024.node0?0" TargetMode="External"/><Relationship Id="rId45" Type="http://schemas.openxmlformats.org/officeDocument/2006/relationships/image" Target="media/image22.png"/><Relationship Id="rId66" Type="http://schemas.openxmlformats.org/officeDocument/2006/relationships/hyperlink" Target="http://pocjenkins.centralindia.cloudapp.azure.com:19080/jenkins/job/DBBacker1/build?delay=0sec" TargetMode="External"/><Relationship Id="rId87" Type="http://schemas.openxmlformats.org/officeDocument/2006/relationships/hyperlink" Target="http://localhost:8082/serosoft-academia-web" TargetMode="External"/><Relationship Id="rId61" Type="http://schemas.openxmlformats.org/officeDocument/2006/relationships/image" Target="media/image28.png"/><Relationship Id="rId82" Type="http://schemas.openxmlformats.org/officeDocument/2006/relationships/hyperlink" Target="mailto:%60emailWork%60%3D'serosoft.qa1@gmail.com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30" Type="http://schemas.openxmlformats.org/officeDocument/2006/relationships/hyperlink" Target="https://www.site24x7.com/app/client?a=f" TargetMode="External"/><Relationship Id="rId35" Type="http://schemas.openxmlformats.org/officeDocument/2006/relationships/hyperlink" Target="https://www.google.com/url?q=https://archive.apache.org/dist/tomcat/tomcat-7/v7.0.93/bin/apache-tomcat-7.0.93.zip&amp;sa=D&amp;source=hangouts&amp;ust=1620392656580000&amp;usg=AFQjCNFMuULKFZmBrzgeOgNXjUjHSlTQ9A" TargetMode="External"/><Relationship Id="rId56" Type="http://schemas.openxmlformats.org/officeDocument/2006/relationships/hyperlink" Target="mailto:server@136.23230.22" TargetMode="External"/><Relationship Id="rId77" Type="http://schemas.openxmlformats.org/officeDocument/2006/relationships/hyperlink" Target="mailto:emailId%3D'serosoft.qa1@gmail.com" TargetMode="External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23.png"/><Relationship Id="rId72" Type="http://schemas.openxmlformats.org/officeDocument/2006/relationships/hyperlink" Target="https://miitdemo.academiaerp.com/" TargetMode="External"/><Relationship Id="rId93" Type="http://schemas.openxmlformats.org/officeDocument/2006/relationships/hyperlink" Target="https://buzzintegration.academiaerp.com/resources/index.html" TargetMode="External"/><Relationship Id="rId98" Type="http://schemas.openxmlformats.org/officeDocument/2006/relationships/hyperlink" Target="mailto:seroadmin@sunshine-erp.southafricanorth.cloudapp.azure.com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78593</TotalTime>
  <Pages>100</Pages>
  <Words>11872</Words>
  <Characters>67677</Characters>
  <Application>Microsoft Office Word</Application>
  <DocSecurity>0</DocSecurity>
  <Lines>563</Lines>
  <Paragraphs>158</Paragraphs>
  <ScaleCrop>false</ScaleCrop>
  <Company/>
  <LinksUpToDate>false</LinksUpToDate>
  <CharactersWithSpaces>79391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Vinay, Someshvar EX1</cp:lastModifiedBy>
  <cp:revision>914</cp:revision>
  <dcterms:created xsi:type="dcterms:W3CDTF">2020-11-23T13:15:00Z</dcterms:created>
  <dcterms:modified xsi:type="dcterms:W3CDTF">2023-11-01T10:46:00Z</dcterms:modified>
  <dc:language>en-IN</dc:language>
</cp:coreProperties>
</file>